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587144B4" w14:textId="2211B610" w:rsidR="00457264" w:rsidRDefault="00457264" w:rsidP="00457264">
      <w:pPr>
        <w:jc w:val="center"/>
        <w:rPr>
          <w:rFonts w:ascii="微软雅黑" w:eastAsia="微软雅黑" w:hAnsi="微软雅黑" w:cs="微软雅黑"/>
          <w:b/>
          <w:sz w:val="44"/>
          <w:szCs w:val="44"/>
        </w:rPr>
      </w:pPr>
      <w:r w:rsidRPr="00457264">
        <w:rPr>
          <w:rFonts w:ascii="微软雅黑" w:eastAsia="微软雅黑" w:hAnsi="微软雅黑" w:cs="微软雅黑" w:hint="eastAsia"/>
          <w:b/>
          <w:sz w:val="44"/>
          <w:szCs w:val="44"/>
        </w:rPr>
        <w:t>断勾</w:t>
      </w:r>
      <w:r w:rsidR="002419DB" w:rsidRPr="00457264">
        <w:rPr>
          <w:rFonts w:ascii="微软雅黑" w:eastAsia="微软雅黑" w:hAnsi="微软雅黑" w:cs="微软雅黑" w:hint="eastAsia"/>
          <w:b/>
          <w:sz w:val="44"/>
          <w:szCs w:val="44"/>
        </w:rPr>
        <w:t>卡</w:t>
      </w:r>
      <w:r w:rsidRPr="00457264">
        <w:rPr>
          <w:rFonts w:ascii="微软雅黑" w:eastAsia="微软雅黑" w:hAnsi="微软雅黑" w:cs="微软雅黑" w:hint="eastAsia"/>
          <w:b/>
          <w:sz w:val="44"/>
          <w:szCs w:val="44"/>
        </w:rPr>
        <w:t>麻将</w:t>
      </w:r>
    </w:p>
    <w:p w14:paraId="0C65A0EF" w14:textId="77777777" w:rsidR="00004FC2" w:rsidRPr="00004FC2" w:rsidRDefault="00004FC2" w:rsidP="00457264">
      <w:pPr>
        <w:jc w:val="center"/>
        <w:rPr>
          <w:rFonts w:ascii="微软雅黑" w:eastAsia="微软雅黑" w:hAnsi="微软雅黑" w:cs="微软雅黑"/>
          <w:b/>
          <w:szCs w:val="21"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271"/>
        <w:gridCol w:w="1559"/>
        <w:gridCol w:w="1560"/>
        <w:gridCol w:w="3906"/>
      </w:tblGrid>
      <w:tr w:rsidR="00004FC2" w14:paraId="4CC71F89" w14:textId="77777777" w:rsidTr="00004FC2">
        <w:tc>
          <w:tcPr>
            <w:tcW w:w="1271" w:type="dxa"/>
          </w:tcPr>
          <w:p w14:paraId="31DBA7BF" w14:textId="77777777" w:rsidR="00004FC2" w:rsidRDefault="00004FC2" w:rsidP="00004FC2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版本</w:t>
            </w:r>
          </w:p>
        </w:tc>
        <w:tc>
          <w:tcPr>
            <w:tcW w:w="1559" w:type="dxa"/>
          </w:tcPr>
          <w:p w14:paraId="52BF29B2" w14:textId="77777777" w:rsidR="00004FC2" w:rsidRDefault="00004FC2" w:rsidP="00004FC2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修改时间</w:t>
            </w:r>
          </w:p>
        </w:tc>
        <w:tc>
          <w:tcPr>
            <w:tcW w:w="1560" w:type="dxa"/>
          </w:tcPr>
          <w:p w14:paraId="0AAF6D4E" w14:textId="77777777" w:rsidR="00004FC2" w:rsidRDefault="00004FC2" w:rsidP="00004FC2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修改人</w:t>
            </w:r>
          </w:p>
        </w:tc>
        <w:tc>
          <w:tcPr>
            <w:tcW w:w="3906" w:type="dxa"/>
          </w:tcPr>
          <w:p w14:paraId="0701026F" w14:textId="77777777" w:rsidR="00004FC2" w:rsidRDefault="00004FC2" w:rsidP="00004FC2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内容</w:t>
            </w:r>
          </w:p>
        </w:tc>
      </w:tr>
      <w:tr w:rsidR="00004FC2" w14:paraId="4F790424" w14:textId="77777777" w:rsidTr="00004FC2">
        <w:tc>
          <w:tcPr>
            <w:tcW w:w="1271" w:type="dxa"/>
          </w:tcPr>
          <w:p w14:paraId="0E11A1FD" w14:textId="77777777" w:rsidR="00004FC2" w:rsidRDefault="00004FC2" w:rsidP="00004FC2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V1.0</w:t>
            </w:r>
          </w:p>
        </w:tc>
        <w:tc>
          <w:tcPr>
            <w:tcW w:w="1559" w:type="dxa"/>
          </w:tcPr>
          <w:p w14:paraId="55802ADE" w14:textId="77777777" w:rsidR="00004FC2" w:rsidRDefault="00004FC2" w:rsidP="00004FC2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2019/4/23</w:t>
            </w:r>
          </w:p>
        </w:tc>
        <w:tc>
          <w:tcPr>
            <w:tcW w:w="1560" w:type="dxa"/>
          </w:tcPr>
          <w:p w14:paraId="30F97D30" w14:textId="77777777" w:rsidR="00004FC2" w:rsidRDefault="00004FC2" w:rsidP="00004FC2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宋涛</w:t>
            </w:r>
          </w:p>
        </w:tc>
        <w:tc>
          <w:tcPr>
            <w:tcW w:w="3906" w:type="dxa"/>
          </w:tcPr>
          <w:p w14:paraId="6E445B8C" w14:textId="77777777" w:rsidR="00004FC2" w:rsidRDefault="00004FC2" w:rsidP="00457264">
            <w:pPr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创建文档</w:t>
            </w:r>
          </w:p>
        </w:tc>
      </w:tr>
    </w:tbl>
    <w:p w14:paraId="70A0C3B3" w14:textId="77777777" w:rsidR="00A251C1" w:rsidRDefault="00A251C1" w:rsidP="00A251C1">
      <w:pPr>
        <w:pStyle w:val="1"/>
        <w:numPr>
          <w:ilvl w:val="0"/>
          <w:numId w:val="2"/>
        </w:numPr>
        <w:rPr>
          <w:rFonts w:ascii="微软雅黑" w:eastAsia="微软雅黑" w:hAnsi="微软雅黑" w:cs="微软雅黑"/>
        </w:rPr>
      </w:pPr>
      <w:r w:rsidRPr="00755B9B">
        <w:rPr>
          <w:rFonts w:ascii="微软雅黑" w:eastAsia="微软雅黑" w:hAnsi="微软雅黑" w:cs="微软雅黑" w:hint="eastAsia"/>
        </w:rPr>
        <w:t>设计目的</w:t>
      </w:r>
    </w:p>
    <w:p w14:paraId="62809612" w14:textId="77777777" w:rsidR="00664A32" w:rsidRDefault="00757F5E" w:rsidP="00664A32">
      <w:pPr>
        <w:pStyle w:val="a7"/>
        <w:numPr>
          <w:ilvl w:val="0"/>
          <w:numId w:val="3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新增游戏玩法，丰富游戏类型</w:t>
      </w:r>
    </w:p>
    <w:p w14:paraId="7A0A2E0A" w14:textId="77777777" w:rsidR="00757F5E" w:rsidRPr="00664A32" w:rsidRDefault="00757F5E" w:rsidP="00664A32">
      <w:pPr>
        <w:pStyle w:val="a7"/>
        <w:numPr>
          <w:ilvl w:val="0"/>
          <w:numId w:val="3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满足区域化推广需求</w:t>
      </w:r>
    </w:p>
    <w:p w14:paraId="4C5917D4" w14:textId="77777777" w:rsidR="00601029" w:rsidRPr="00A251C1" w:rsidRDefault="00601029" w:rsidP="00601029">
      <w:pPr>
        <w:pStyle w:val="1"/>
        <w:numPr>
          <w:ilvl w:val="0"/>
          <w:numId w:val="2"/>
        </w:numPr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正文</w:t>
      </w:r>
    </w:p>
    <w:p w14:paraId="10F3F630" w14:textId="77777777" w:rsidR="00457264" w:rsidRDefault="00D818A5" w:rsidP="00AF4A78">
      <w:pPr>
        <w:pStyle w:val="a7"/>
        <w:numPr>
          <w:ilvl w:val="0"/>
          <w:numId w:val="4"/>
        </w:numPr>
        <w:ind w:firstLineChars="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玩法</w:t>
      </w:r>
      <w:r w:rsidR="00AF4A78">
        <w:rPr>
          <w:rFonts w:ascii="微软雅黑" w:eastAsia="微软雅黑" w:hAnsi="微软雅黑" w:cs="微软雅黑" w:hint="eastAsia"/>
        </w:rPr>
        <w:t>基本规则</w:t>
      </w:r>
    </w:p>
    <w:p w14:paraId="7A383E90" w14:textId="77777777" w:rsidR="00D77B56" w:rsidRDefault="00D77B56" w:rsidP="00D77B56">
      <w:pPr>
        <w:pStyle w:val="a7"/>
        <w:numPr>
          <w:ilvl w:val="1"/>
          <w:numId w:val="4"/>
        </w:numPr>
        <w:ind w:firstLineChars="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基本规则</w:t>
      </w:r>
    </w:p>
    <w:p w14:paraId="5AC5242E" w14:textId="77777777" w:rsidR="00D67F81" w:rsidRDefault="00D67F81" w:rsidP="00D67F81">
      <w:pPr>
        <w:pStyle w:val="a7"/>
        <w:numPr>
          <w:ilvl w:val="2"/>
          <w:numId w:val="4"/>
        </w:numPr>
        <w:ind w:firstLineChars="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游戏人数：3人</w:t>
      </w:r>
    </w:p>
    <w:p w14:paraId="5809DAF1" w14:textId="77777777" w:rsidR="00D67F81" w:rsidRDefault="00D67F81" w:rsidP="00D67F81">
      <w:pPr>
        <w:pStyle w:val="a7"/>
        <w:numPr>
          <w:ilvl w:val="2"/>
          <w:numId w:val="4"/>
        </w:numPr>
        <w:ind w:firstLineChars="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麻将：只有筒、条两种共72张牌</w:t>
      </w:r>
    </w:p>
    <w:p w14:paraId="0D212E6A" w14:textId="77777777" w:rsidR="00C61EF9" w:rsidRDefault="00D67F81" w:rsidP="00D67F81">
      <w:pPr>
        <w:pStyle w:val="a7"/>
        <w:numPr>
          <w:ilvl w:val="2"/>
          <w:numId w:val="4"/>
        </w:numPr>
        <w:ind w:firstLineChars="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牌数：</w:t>
      </w:r>
    </w:p>
    <w:p w14:paraId="4CFE4A56" w14:textId="77777777" w:rsidR="00D67F81" w:rsidRDefault="00C61EF9" w:rsidP="00C61EF9">
      <w:pPr>
        <w:pStyle w:val="a7"/>
        <w:numPr>
          <w:ilvl w:val="3"/>
          <w:numId w:val="4"/>
        </w:numPr>
        <w:ind w:firstLineChars="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庄家11张，其余玩家10张</w:t>
      </w:r>
    </w:p>
    <w:p w14:paraId="52769710" w14:textId="77777777" w:rsidR="00C61EF9" w:rsidRPr="00896E66" w:rsidRDefault="00C61EF9" w:rsidP="00C61EF9">
      <w:pPr>
        <w:pStyle w:val="a7"/>
        <w:numPr>
          <w:ilvl w:val="3"/>
          <w:numId w:val="4"/>
        </w:numPr>
        <w:ind w:firstLineChars="0"/>
        <w:rPr>
          <w:rFonts w:ascii="微软雅黑" w:eastAsia="微软雅黑" w:hAnsi="微软雅黑" w:cs="微软雅黑"/>
          <w:b/>
          <w:color w:val="FF0000"/>
        </w:rPr>
      </w:pPr>
      <w:r w:rsidRPr="00896E66">
        <w:rPr>
          <w:rFonts w:ascii="微软雅黑" w:eastAsia="微软雅黑" w:hAnsi="微软雅黑" w:cs="微软雅黑" w:hint="eastAsia"/>
          <w:b/>
          <w:color w:val="FF0000"/>
        </w:rPr>
        <w:t>11张牌胡牌</w:t>
      </w:r>
    </w:p>
    <w:p w14:paraId="2A8E2824" w14:textId="119652BD" w:rsidR="00D67F81" w:rsidRDefault="00D67F81" w:rsidP="00D67F81">
      <w:pPr>
        <w:pStyle w:val="a7"/>
        <w:numPr>
          <w:ilvl w:val="2"/>
          <w:numId w:val="4"/>
        </w:numPr>
        <w:ind w:firstLineChars="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操作：碰、杠、胡、请</w:t>
      </w:r>
      <w:r w:rsidR="000575B4">
        <w:rPr>
          <w:rFonts w:ascii="微软雅黑" w:eastAsia="微软雅黑" w:hAnsi="微软雅黑" w:cs="微软雅黑" w:hint="eastAsia"/>
        </w:rPr>
        <w:t>（请胡）</w:t>
      </w:r>
      <w:r>
        <w:rPr>
          <w:rFonts w:ascii="微软雅黑" w:eastAsia="微软雅黑" w:hAnsi="微软雅黑" w:cs="微软雅黑" w:hint="eastAsia"/>
        </w:rPr>
        <w:t>、报</w:t>
      </w:r>
      <w:r w:rsidR="00CA0B85">
        <w:rPr>
          <w:rFonts w:ascii="微软雅黑" w:eastAsia="微软雅黑" w:hAnsi="微软雅黑" w:cs="微软雅黑" w:hint="eastAsia"/>
        </w:rPr>
        <w:t>、过</w:t>
      </w:r>
    </w:p>
    <w:p w14:paraId="2AA6B310" w14:textId="6572C228" w:rsidR="000575B4" w:rsidRDefault="000575B4" w:rsidP="000575B4">
      <w:pPr>
        <w:pStyle w:val="a7"/>
        <w:numPr>
          <w:ilvl w:val="3"/>
          <w:numId w:val="4"/>
        </w:numPr>
        <w:ind w:firstLineChars="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 xml:space="preserve">操作优先级：胡 ＞ 请 </w:t>
      </w:r>
      <w:r>
        <w:rPr>
          <w:rFonts w:ascii="微软雅黑" w:eastAsia="微软雅黑" w:hAnsi="微软雅黑" w:cs="微软雅黑"/>
        </w:rPr>
        <w:t xml:space="preserve">&gt; </w:t>
      </w:r>
      <w:r>
        <w:rPr>
          <w:rFonts w:ascii="微软雅黑" w:eastAsia="微软雅黑" w:hAnsi="微软雅黑" w:cs="微软雅黑" w:hint="eastAsia"/>
        </w:rPr>
        <w:t xml:space="preserve">杠 </w:t>
      </w:r>
      <w:r>
        <w:rPr>
          <w:rFonts w:ascii="微软雅黑" w:eastAsia="微软雅黑" w:hAnsi="微软雅黑" w:cs="微软雅黑"/>
        </w:rPr>
        <w:t xml:space="preserve">&gt; </w:t>
      </w:r>
      <w:r>
        <w:rPr>
          <w:rFonts w:ascii="微软雅黑" w:eastAsia="微软雅黑" w:hAnsi="微软雅黑" w:cs="微软雅黑" w:hint="eastAsia"/>
        </w:rPr>
        <w:t>碰</w:t>
      </w:r>
    </w:p>
    <w:p w14:paraId="467C9F91" w14:textId="77777777" w:rsidR="00F02EEF" w:rsidRDefault="0026370B" w:rsidP="000575B4">
      <w:pPr>
        <w:pStyle w:val="a7"/>
        <w:numPr>
          <w:ilvl w:val="3"/>
          <w:numId w:val="4"/>
        </w:numPr>
        <w:ind w:firstLineChars="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显示</w:t>
      </w:r>
      <w:r w:rsidR="00A320F6">
        <w:rPr>
          <w:rFonts w:ascii="微软雅黑" w:eastAsia="微软雅黑" w:hAnsi="微软雅黑" w:cs="微软雅黑" w:hint="eastAsia"/>
        </w:rPr>
        <w:t>层</w:t>
      </w:r>
      <w:r>
        <w:rPr>
          <w:rFonts w:ascii="微软雅黑" w:eastAsia="微软雅黑" w:hAnsi="微软雅黑" w:cs="微软雅黑" w:hint="eastAsia"/>
        </w:rPr>
        <w:t>级：</w:t>
      </w:r>
    </w:p>
    <w:p w14:paraId="7E8F549D" w14:textId="360253B2" w:rsidR="0026370B" w:rsidRDefault="0026370B" w:rsidP="00F02EEF">
      <w:pPr>
        <w:pStyle w:val="a7"/>
        <w:numPr>
          <w:ilvl w:val="4"/>
          <w:numId w:val="4"/>
        </w:numPr>
        <w:ind w:firstLineChars="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lastRenderedPageBreak/>
        <w:t>报</w:t>
      </w:r>
      <w:r w:rsidR="00F02EEF">
        <w:rPr>
          <w:rFonts w:ascii="微软雅黑" w:eastAsia="微软雅黑" w:hAnsi="微软雅黑" w:cs="微软雅黑" w:hint="eastAsia"/>
        </w:rPr>
        <w:t>不会与</w:t>
      </w:r>
      <w:r>
        <w:rPr>
          <w:rFonts w:ascii="微软雅黑" w:eastAsia="微软雅黑" w:hAnsi="微软雅黑" w:cs="微软雅黑" w:hint="eastAsia"/>
        </w:rPr>
        <w:t>其他</w:t>
      </w:r>
      <w:r w:rsidR="00F02EEF">
        <w:rPr>
          <w:rFonts w:ascii="微软雅黑" w:eastAsia="微软雅黑" w:hAnsi="微软雅黑" w:cs="微软雅黑" w:hint="eastAsia"/>
        </w:rPr>
        <w:t>操作同时存在</w:t>
      </w:r>
      <w:r w:rsidR="00D104CA">
        <w:rPr>
          <w:rFonts w:ascii="微软雅黑" w:eastAsia="微软雅黑" w:hAnsi="微软雅黑" w:cs="微软雅黑" w:hint="eastAsia"/>
        </w:rPr>
        <w:t>（除过）</w:t>
      </w:r>
    </w:p>
    <w:p w14:paraId="12519B39" w14:textId="7C632409" w:rsidR="00F02EEF" w:rsidRDefault="00F02EEF" w:rsidP="00F02EEF">
      <w:pPr>
        <w:pStyle w:val="a7"/>
        <w:numPr>
          <w:ilvl w:val="4"/>
          <w:numId w:val="4"/>
        </w:numPr>
        <w:ind w:firstLineChars="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杠、胡、请，可同时存在</w:t>
      </w:r>
    </w:p>
    <w:p w14:paraId="026A7245" w14:textId="3C229BC6" w:rsidR="00F02EEF" w:rsidRDefault="00F02EEF" w:rsidP="00F02EEF">
      <w:pPr>
        <w:pStyle w:val="a7"/>
        <w:numPr>
          <w:ilvl w:val="4"/>
          <w:numId w:val="4"/>
        </w:numPr>
        <w:ind w:firstLineChars="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碰、杠、胡，可同时存在</w:t>
      </w:r>
    </w:p>
    <w:p w14:paraId="18803130" w14:textId="2DB6807B" w:rsidR="00204E01" w:rsidRDefault="00204E01" w:rsidP="000575B4">
      <w:pPr>
        <w:pStyle w:val="a7"/>
        <w:numPr>
          <w:ilvl w:val="3"/>
          <w:numId w:val="4"/>
        </w:numPr>
        <w:ind w:firstLineChars="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其他可同时显示</w:t>
      </w:r>
    </w:p>
    <w:p w14:paraId="58303950" w14:textId="77777777" w:rsidR="000575B4" w:rsidRDefault="000575B4" w:rsidP="000575B4">
      <w:pPr>
        <w:pStyle w:val="a7"/>
        <w:numPr>
          <w:ilvl w:val="3"/>
          <w:numId w:val="4"/>
        </w:numPr>
        <w:ind w:firstLineChars="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请（请胡）：</w:t>
      </w:r>
      <w:r w:rsidR="009B1C74">
        <w:rPr>
          <w:rFonts w:ascii="微软雅黑" w:eastAsia="微软雅黑" w:hAnsi="微软雅黑" w:cs="微软雅黑" w:hint="eastAsia"/>
        </w:rPr>
        <w:t>详见</w:t>
      </w:r>
      <w:hyperlink w:anchor="请胡规则" w:history="1">
        <w:r w:rsidR="009B1C74" w:rsidRPr="0006485D">
          <w:rPr>
            <w:rStyle w:val="a9"/>
            <w:rFonts w:ascii="微软雅黑" w:eastAsia="微软雅黑" w:hAnsi="微软雅黑" w:cs="微软雅黑" w:hint="eastAsia"/>
          </w:rPr>
          <w:t>请胡规则</w:t>
        </w:r>
      </w:hyperlink>
    </w:p>
    <w:p w14:paraId="4D139D5C" w14:textId="77777777" w:rsidR="000575B4" w:rsidRDefault="000575B4" w:rsidP="000575B4">
      <w:pPr>
        <w:pStyle w:val="a7"/>
        <w:numPr>
          <w:ilvl w:val="3"/>
          <w:numId w:val="4"/>
        </w:numPr>
        <w:ind w:firstLineChars="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报：</w:t>
      </w:r>
      <w:r w:rsidR="00516B1E">
        <w:rPr>
          <w:rFonts w:ascii="微软雅黑" w:eastAsia="微软雅黑" w:hAnsi="微软雅黑" w:cs="微软雅黑" w:hint="eastAsia"/>
        </w:rPr>
        <w:t>详见</w:t>
      </w:r>
      <w:hyperlink w:anchor="报叫规则" w:history="1">
        <w:r w:rsidR="00516B1E" w:rsidRPr="00CD1BD9">
          <w:rPr>
            <w:rStyle w:val="a9"/>
            <w:rFonts w:ascii="微软雅黑" w:eastAsia="微软雅黑" w:hAnsi="微软雅黑" w:cs="微软雅黑" w:hint="eastAsia"/>
          </w:rPr>
          <w:t>报叫规则</w:t>
        </w:r>
      </w:hyperlink>
    </w:p>
    <w:p w14:paraId="0488B076" w14:textId="77777777" w:rsidR="00FF158B" w:rsidRDefault="00FF158B" w:rsidP="00D67F81">
      <w:pPr>
        <w:pStyle w:val="a7"/>
        <w:numPr>
          <w:ilvl w:val="2"/>
          <w:numId w:val="4"/>
        </w:numPr>
        <w:ind w:firstLineChars="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结算</w:t>
      </w:r>
    </w:p>
    <w:p w14:paraId="0AE650C6" w14:textId="77777777" w:rsidR="00D67F81" w:rsidRDefault="00FF158B" w:rsidP="00FF158B">
      <w:pPr>
        <w:pStyle w:val="a7"/>
        <w:numPr>
          <w:ilvl w:val="3"/>
          <w:numId w:val="4"/>
        </w:numPr>
        <w:ind w:firstLineChars="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血战到底规则，只剩余1名未胡牌的玩家</w:t>
      </w:r>
    </w:p>
    <w:p w14:paraId="40B56E5B" w14:textId="77777777" w:rsidR="00FF158B" w:rsidRDefault="00FF158B" w:rsidP="00FF158B">
      <w:pPr>
        <w:pStyle w:val="a7"/>
        <w:numPr>
          <w:ilvl w:val="3"/>
          <w:numId w:val="4"/>
        </w:numPr>
        <w:ind w:firstLineChars="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牌墙上的牌都抓完</w:t>
      </w:r>
    </w:p>
    <w:p w14:paraId="0B577C44" w14:textId="77777777" w:rsidR="00904FA7" w:rsidRDefault="00904FA7" w:rsidP="00904FA7">
      <w:pPr>
        <w:pStyle w:val="a7"/>
        <w:numPr>
          <w:ilvl w:val="2"/>
          <w:numId w:val="4"/>
        </w:numPr>
        <w:ind w:firstLineChars="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定庄/换庄：同现在游戏内血战麻将规则</w:t>
      </w:r>
    </w:p>
    <w:p w14:paraId="36470310" w14:textId="696B905F" w:rsidR="00904FA7" w:rsidRDefault="00A3382D" w:rsidP="00904FA7">
      <w:pPr>
        <w:pStyle w:val="a7"/>
        <w:numPr>
          <w:ilvl w:val="2"/>
          <w:numId w:val="4"/>
        </w:numPr>
        <w:ind w:firstLineChars="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顺序：同现在游戏内血战麻将规则</w:t>
      </w:r>
    </w:p>
    <w:p w14:paraId="5E8E8D29" w14:textId="2A91AF9A" w:rsidR="005B7837" w:rsidRDefault="005B7837" w:rsidP="00904FA7">
      <w:pPr>
        <w:pStyle w:val="a7"/>
        <w:numPr>
          <w:ilvl w:val="2"/>
          <w:numId w:val="4"/>
        </w:numPr>
        <w:ind w:firstLineChars="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一炮多响：打出一张牌后有多个玩家可以胡牌，称为一炮多响。若下局未重新分桌，则下局由放炮者坐庄</w:t>
      </w:r>
    </w:p>
    <w:p w14:paraId="320A7F23" w14:textId="57BC3389" w:rsidR="00221BBB" w:rsidRDefault="00221BBB" w:rsidP="00904FA7">
      <w:pPr>
        <w:pStyle w:val="a7"/>
        <w:numPr>
          <w:ilvl w:val="2"/>
          <w:numId w:val="4"/>
        </w:numPr>
        <w:ind w:firstLineChars="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查大叫：流局时，需检查谁未听牌，未听牌的玩家要赔付已听牌玩家可能的最大番数，并退回刮风下雨所得</w:t>
      </w:r>
    </w:p>
    <w:p w14:paraId="5D4D45CB" w14:textId="77777777" w:rsidR="00E63C18" w:rsidRDefault="00E63C18" w:rsidP="00D77B56">
      <w:pPr>
        <w:pStyle w:val="a7"/>
        <w:numPr>
          <w:ilvl w:val="1"/>
          <w:numId w:val="4"/>
        </w:numPr>
        <w:ind w:firstLineChars="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胡牌规则</w:t>
      </w:r>
    </w:p>
    <w:p w14:paraId="787B536F" w14:textId="77777777" w:rsidR="006F2A69" w:rsidRDefault="006F2A69" w:rsidP="003864A1">
      <w:pPr>
        <w:pStyle w:val="a7"/>
        <w:numPr>
          <w:ilvl w:val="2"/>
          <w:numId w:val="4"/>
        </w:numPr>
        <w:ind w:firstLineChars="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除请胡牌型外，其余牌型为3、3、3、2牌型，即可胡牌</w:t>
      </w:r>
    </w:p>
    <w:p w14:paraId="2E3CCF99" w14:textId="77777777" w:rsidR="00C7405C" w:rsidRDefault="00C7405C" w:rsidP="00C7405C">
      <w:pPr>
        <w:pStyle w:val="a7"/>
        <w:numPr>
          <w:ilvl w:val="3"/>
          <w:numId w:val="4"/>
        </w:numPr>
        <w:ind w:firstLineChars="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3个坎 +</w:t>
      </w:r>
      <w:r>
        <w:rPr>
          <w:rFonts w:ascii="微软雅黑" w:eastAsia="微软雅黑" w:hAnsi="微软雅黑" w:cs="微软雅黑"/>
        </w:rPr>
        <w:t xml:space="preserve"> </w:t>
      </w:r>
      <w:r>
        <w:rPr>
          <w:rFonts w:ascii="微软雅黑" w:eastAsia="微软雅黑" w:hAnsi="微软雅黑" w:cs="微软雅黑" w:hint="eastAsia"/>
        </w:rPr>
        <w:t>1个对</w:t>
      </w:r>
      <w:bookmarkStart w:id="0" w:name="_GoBack"/>
      <w:bookmarkEnd w:id="0"/>
    </w:p>
    <w:p w14:paraId="6DF4E73D" w14:textId="77777777" w:rsidR="003864A1" w:rsidRDefault="001341BC" w:rsidP="003864A1">
      <w:pPr>
        <w:pStyle w:val="a7"/>
        <w:numPr>
          <w:ilvl w:val="2"/>
          <w:numId w:val="4"/>
        </w:numPr>
        <w:ind w:firstLineChars="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鸡胡（0番）可以自摸胡，</w:t>
      </w:r>
      <w:r w:rsidR="003864A1">
        <w:rPr>
          <w:rFonts w:ascii="微软雅黑" w:eastAsia="微软雅黑" w:hAnsi="微软雅黑" w:cs="微软雅黑" w:hint="eastAsia"/>
        </w:rPr>
        <w:t>不能炮胡</w:t>
      </w:r>
    </w:p>
    <w:p w14:paraId="6757F403" w14:textId="77777777" w:rsidR="00935251" w:rsidRDefault="007145FF" w:rsidP="003864A1">
      <w:pPr>
        <w:pStyle w:val="a7"/>
        <w:numPr>
          <w:ilvl w:val="2"/>
          <w:numId w:val="4"/>
        </w:numPr>
        <w:ind w:firstLineChars="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胡牌后番数 ≥ 1番时，可胡</w:t>
      </w:r>
    </w:p>
    <w:p w14:paraId="343903D0" w14:textId="7C8E9AC3" w:rsidR="00634C3B" w:rsidRDefault="00634C3B" w:rsidP="00634C3B">
      <w:pPr>
        <w:pStyle w:val="a7"/>
        <w:ind w:left="1260" w:firstLineChars="0" w:firstLine="0"/>
        <w:rPr>
          <w:rFonts w:ascii="微软雅黑" w:eastAsia="微软雅黑" w:hAnsi="微软雅黑" w:cs="微软雅黑"/>
          <w:b/>
          <w:color w:val="00B050"/>
        </w:rPr>
      </w:pPr>
      <w:r w:rsidRPr="0025514A">
        <w:rPr>
          <w:rFonts w:ascii="微软雅黑" w:eastAsia="微软雅黑" w:hAnsi="微软雅黑" w:cs="微软雅黑" w:hint="eastAsia"/>
          <w:b/>
          <w:color w:val="00B050"/>
        </w:rPr>
        <w:t>/</w:t>
      </w:r>
      <w:r w:rsidRPr="0025514A">
        <w:rPr>
          <w:rFonts w:ascii="微软雅黑" w:eastAsia="微软雅黑" w:hAnsi="微软雅黑" w:cs="微软雅黑"/>
          <w:b/>
          <w:color w:val="00B050"/>
        </w:rPr>
        <w:t>/</w:t>
      </w:r>
      <w:r w:rsidRPr="0025514A">
        <w:rPr>
          <w:rFonts w:ascii="微软雅黑" w:eastAsia="微软雅黑" w:hAnsi="微软雅黑" w:cs="微软雅黑" w:hint="eastAsia"/>
          <w:b/>
          <w:color w:val="00B050"/>
        </w:rPr>
        <w:t>比如杠上炮、抓请胡、海底炮</w:t>
      </w:r>
      <w:r w:rsidR="00EC45C7" w:rsidRPr="0025514A">
        <w:rPr>
          <w:rFonts w:ascii="微软雅黑" w:eastAsia="微软雅黑" w:hAnsi="微软雅黑" w:cs="微软雅黑" w:hint="eastAsia"/>
          <w:b/>
          <w:color w:val="00B050"/>
        </w:rPr>
        <w:t>等，胡牌后番数 ≥ 1了，此时可胡牌</w:t>
      </w:r>
    </w:p>
    <w:p w14:paraId="05D428CC" w14:textId="6EE4915B" w:rsidR="00390701" w:rsidRPr="0025514A" w:rsidRDefault="00390701" w:rsidP="00634C3B">
      <w:pPr>
        <w:pStyle w:val="a7"/>
        <w:ind w:left="1260" w:firstLineChars="0" w:firstLine="0"/>
        <w:rPr>
          <w:rFonts w:ascii="微软雅黑" w:eastAsia="微软雅黑" w:hAnsi="微软雅黑" w:cs="微软雅黑"/>
          <w:b/>
          <w:color w:val="00B050"/>
        </w:rPr>
      </w:pPr>
      <w:r>
        <w:rPr>
          <w:rFonts w:ascii="微软雅黑" w:eastAsia="微软雅黑" w:hAnsi="微软雅黑" w:cs="微软雅黑" w:hint="eastAsia"/>
          <w:b/>
          <w:color w:val="00B050"/>
        </w:rPr>
        <w:t>/</w:t>
      </w:r>
      <w:r>
        <w:rPr>
          <w:rFonts w:ascii="微软雅黑" w:eastAsia="微软雅黑" w:hAnsi="微软雅黑" w:cs="微软雅黑"/>
          <w:b/>
          <w:color w:val="00B050"/>
        </w:rPr>
        <w:t>/</w:t>
      </w:r>
      <w:r>
        <w:rPr>
          <w:rFonts w:ascii="微软雅黑" w:eastAsia="微软雅黑" w:hAnsi="微软雅黑" w:cs="微软雅黑" w:hint="eastAsia"/>
          <w:b/>
          <w:color w:val="00B050"/>
        </w:rPr>
        <w:t>报叫，或者抓报叫，基础番数 ≥</w:t>
      </w:r>
      <w:r>
        <w:rPr>
          <w:rFonts w:ascii="微软雅黑" w:eastAsia="微软雅黑" w:hAnsi="微软雅黑" w:cs="微软雅黑"/>
          <w:b/>
          <w:color w:val="00B050"/>
        </w:rPr>
        <w:t xml:space="preserve"> </w:t>
      </w:r>
      <w:r>
        <w:rPr>
          <w:rFonts w:ascii="微软雅黑" w:eastAsia="微软雅黑" w:hAnsi="微软雅黑" w:cs="微软雅黑" w:hint="eastAsia"/>
          <w:b/>
          <w:color w:val="00B050"/>
        </w:rPr>
        <w:t>1，此时可胡牌</w:t>
      </w:r>
    </w:p>
    <w:p w14:paraId="33B89CD8" w14:textId="71D2FC0D" w:rsidR="0003065E" w:rsidRDefault="0003065E" w:rsidP="0003065E">
      <w:pPr>
        <w:pStyle w:val="a7"/>
        <w:numPr>
          <w:ilvl w:val="2"/>
          <w:numId w:val="4"/>
        </w:numPr>
        <w:ind w:firstLineChars="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lastRenderedPageBreak/>
        <w:t>胡牌后，如果还有两家还在游戏，则暂时不亮牌（自摸起来的牌也不亮），只有两家胡牌或流局后才亮牌</w:t>
      </w:r>
    </w:p>
    <w:p w14:paraId="461C6992" w14:textId="1170FB9D" w:rsidR="00DE51A8" w:rsidRDefault="00DE51A8" w:rsidP="0003065E">
      <w:pPr>
        <w:pStyle w:val="a7"/>
        <w:numPr>
          <w:ilvl w:val="2"/>
          <w:numId w:val="4"/>
        </w:numPr>
        <w:ind w:firstLineChars="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过胡规则：同现在游戏内血战麻将规则</w:t>
      </w:r>
    </w:p>
    <w:p w14:paraId="554BAA30" w14:textId="042FAAD0" w:rsidR="00E63C18" w:rsidRPr="00345264" w:rsidRDefault="00E63C18" w:rsidP="00345264">
      <w:pPr>
        <w:pStyle w:val="a7"/>
        <w:numPr>
          <w:ilvl w:val="1"/>
          <w:numId w:val="4"/>
        </w:numPr>
        <w:ind w:firstLineChars="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番数规则</w:t>
      </w:r>
    </w:p>
    <w:p w14:paraId="52CCD358" w14:textId="6C812710" w:rsidR="003E1D3A" w:rsidRDefault="003E1D3A" w:rsidP="00E63C18">
      <w:pPr>
        <w:pStyle w:val="a7"/>
        <w:numPr>
          <w:ilvl w:val="2"/>
          <w:numId w:val="4"/>
        </w:numPr>
        <w:ind w:firstLineChars="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牌型番</w:t>
      </w:r>
    </w:p>
    <w:p w14:paraId="31C49151" w14:textId="7876FCA4" w:rsidR="00256B4B" w:rsidRDefault="00256B4B" w:rsidP="00256B4B">
      <w:pPr>
        <w:pStyle w:val="a7"/>
        <w:numPr>
          <w:ilvl w:val="3"/>
          <w:numId w:val="4"/>
        </w:numPr>
        <w:ind w:firstLineChars="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鸡胡（基本胡）胡0番，三坎牌加一对对子，牌中且有1或9</w:t>
      </w:r>
    </w:p>
    <w:p w14:paraId="07C708B5" w14:textId="42EC78D3" w:rsidR="00256B4B" w:rsidRDefault="00256B4B" w:rsidP="00256B4B">
      <w:pPr>
        <w:pStyle w:val="a7"/>
        <w:numPr>
          <w:ilvl w:val="3"/>
          <w:numId w:val="4"/>
        </w:numPr>
        <w:ind w:firstLineChars="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对对胡（大对子）：胡1番，玩家手牌除了一对对子以外，剩下的三坎牌都是刻子。特殊说明：无带幺九对对胡</w:t>
      </w:r>
    </w:p>
    <w:p w14:paraId="04E4137E" w14:textId="090A1E54" w:rsidR="00F078FD" w:rsidRDefault="00F078FD" w:rsidP="00256B4B">
      <w:pPr>
        <w:pStyle w:val="a7"/>
        <w:numPr>
          <w:ilvl w:val="3"/>
          <w:numId w:val="4"/>
        </w:numPr>
        <w:ind w:firstLineChars="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清一色：胡2番（清一色2番）。胡牌玩家的手牌全为一门花色</w:t>
      </w:r>
    </w:p>
    <w:p w14:paraId="643A35E9" w14:textId="37872537" w:rsidR="00F078FD" w:rsidRDefault="00F078FD" w:rsidP="00256B4B">
      <w:pPr>
        <w:pStyle w:val="a7"/>
        <w:numPr>
          <w:ilvl w:val="3"/>
          <w:numId w:val="4"/>
        </w:numPr>
        <w:ind w:firstLineChars="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五对（请胡）：胡2番（五对2番）。玩家手牌是5对对子和一张单排，没有碰过或杠过</w:t>
      </w:r>
    </w:p>
    <w:p w14:paraId="56AB90C3" w14:textId="2888838C" w:rsidR="00F078FD" w:rsidRDefault="008756CE" w:rsidP="00256B4B">
      <w:pPr>
        <w:pStyle w:val="a7"/>
        <w:numPr>
          <w:ilvl w:val="3"/>
          <w:numId w:val="4"/>
        </w:numPr>
        <w:ind w:firstLineChars="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清对：胡3番（对对胡1番+清一色2番）。玩家手上的牌时清一色的对对胡</w:t>
      </w:r>
    </w:p>
    <w:p w14:paraId="182B5778" w14:textId="6E591B34" w:rsidR="008756CE" w:rsidRDefault="008756CE" w:rsidP="00256B4B">
      <w:pPr>
        <w:pStyle w:val="a7"/>
        <w:numPr>
          <w:ilvl w:val="3"/>
          <w:numId w:val="4"/>
        </w:numPr>
        <w:ind w:firstLineChars="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清请胡：胡4番（清一色2番+五对2番）。玩家手上的牌时清一色的五对</w:t>
      </w:r>
    </w:p>
    <w:p w14:paraId="6B758CFA" w14:textId="21A9F49C" w:rsidR="008756CE" w:rsidRDefault="008756CE" w:rsidP="00256B4B">
      <w:pPr>
        <w:pStyle w:val="a7"/>
        <w:numPr>
          <w:ilvl w:val="3"/>
          <w:numId w:val="4"/>
        </w:numPr>
        <w:ind w:firstLineChars="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带幺九：胡3番（带幺九3番）。玩家手牌中，全是1或者9形成的顺子、刻子、对子的牌</w:t>
      </w:r>
    </w:p>
    <w:p w14:paraId="1019D0CD" w14:textId="4ADFB81F" w:rsidR="008756CE" w:rsidRDefault="008756CE" w:rsidP="00256B4B">
      <w:pPr>
        <w:pStyle w:val="a7"/>
        <w:numPr>
          <w:ilvl w:val="3"/>
          <w:numId w:val="4"/>
        </w:numPr>
        <w:ind w:firstLineChars="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清幺九：胡5番（清一色2番+带幺九3番）。清一色的带幺九</w:t>
      </w:r>
    </w:p>
    <w:p w14:paraId="03A75468" w14:textId="619F97A4" w:rsidR="008756CE" w:rsidRDefault="008756CE" w:rsidP="00256B4B">
      <w:pPr>
        <w:pStyle w:val="a7"/>
        <w:numPr>
          <w:ilvl w:val="3"/>
          <w:numId w:val="4"/>
        </w:numPr>
        <w:ind w:firstLineChars="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将对对：胡5番（将胡5番）。玩家手上的牌全是二五八的对对胡</w:t>
      </w:r>
    </w:p>
    <w:p w14:paraId="42894771" w14:textId="23408B55" w:rsidR="008756CE" w:rsidRDefault="008756CE" w:rsidP="00256B4B">
      <w:pPr>
        <w:pStyle w:val="a7"/>
        <w:numPr>
          <w:ilvl w:val="3"/>
          <w:numId w:val="4"/>
        </w:numPr>
        <w:ind w:firstLineChars="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天胡：胡5番。打牌过程中，庄家首轮发完牌后就胡牌，称为天胡</w:t>
      </w:r>
    </w:p>
    <w:p w14:paraId="7E2E0E39" w14:textId="3EB5A4EC" w:rsidR="008756CE" w:rsidRDefault="008756CE" w:rsidP="00256B4B">
      <w:pPr>
        <w:pStyle w:val="a7"/>
        <w:numPr>
          <w:ilvl w:val="3"/>
          <w:numId w:val="4"/>
        </w:numPr>
        <w:ind w:firstLineChars="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地胡：胡5番。在打牌过程中，非庄家在首轮先</w:t>
      </w:r>
      <w:r w:rsidR="008504B1">
        <w:rPr>
          <w:rFonts w:ascii="微软雅黑" w:eastAsia="微软雅黑" w:hAnsi="微软雅黑" w:cs="微软雅黑" w:hint="eastAsia"/>
        </w:rPr>
        <w:t>报叫</w:t>
      </w:r>
      <w:r>
        <w:rPr>
          <w:rFonts w:ascii="微软雅黑" w:eastAsia="微软雅黑" w:hAnsi="微软雅黑" w:cs="微软雅黑" w:hint="eastAsia"/>
        </w:rPr>
        <w:t>，且第一次摸完牌后就胡牌或者炮胡庄家的第一张牌，称为地胡。（不</w:t>
      </w:r>
      <w:r w:rsidR="008504B1">
        <w:rPr>
          <w:rFonts w:ascii="微软雅黑" w:eastAsia="微软雅黑" w:hAnsi="微软雅黑" w:cs="微软雅黑" w:hint="eastAsia"/>
        </w:rPr>
        <w:t>报叫</w:t>
      </w:r>
      <w:r>
        <w:rPr>
          <w:rFonts w:ascii="微软雅黑" w:eastAsia="微软雅黑" w:hAnsi="微软雅黑" w:cs="微软雅黑" w:hint="eastAsia"/>
        </w:rPr>
        <w:t>，按3番番型计算）</w:t>
      </w:r>
    </w:p>
    <w:p w14:paraId="16D4C3FE" w14:textId="571FEF7D" w:rsidR="003E1D3A" w:rsidRDefault="003E1D3A" w:rsidP="00E63C18">
      <w:pPr>
        <w:pStyle w:val="a7"/>
        <w:numPr>
          <w:ilvl w:val="2"/>
          <w:numId w:val="4"/>
        </w:numPr>
        <w:ind w:firstLineChars="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lastRenderedPageBreak/>
        <w:t>额外番</w:t>
      </w:r>
    </w:p>
    <w:p w14:paraId="7F338039" w14:textId="168A034F" w:rsidR="006C77CD" w:rsidRDefault="00B2242C" w:rsidP="006C77CD">
      <w:pPr>
        <w:pStyle w:val="a7"/>
        <w:numPr>
          <w:ilvl w:val="3"/>
          <w:numId w:val="4"/>
        </w:numPr>
        <w:ind w:firstLineChars="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断幺九：加1番。没有1和9</w:t>
      </w:r>
    </w:p>
    <w:p w14:paraId="47ADB3FB" w14:textId="74C1290D" w:rsidR="00B2242C" w:rsidRPr="00B2242C" w:rsidRDefault="00B2242C" w:rsidP="006C77CD">
      <w:pPr>
        <w:pStyle w:val="a7"/>
        <w:numPr>
          <w:ilvl w:val="3"/>
          <w:numId w:val="4"/>
        </w:numPr>
        <w:ind w:firstLineChars="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  <w:color w:val="FF0000"/>
        </w:rPr>
        <w:t>456卡：自摸时有N个456算N个，加N番。炮胡只有在有4、6胡5时算一卡（已有的456不算1卡），加1番</w:t>
      </w:r>
    </w:p>
    <w:p w14:paraId="3150D12F" w14:textId="7D97FD55" w:rsidR="00B2242C" w:rsidRDefault="00B2242C" w:rsidP="006C77CD">
      <w:pPr>
        <w:pStyle w:val="a7"/>
        <w:numPr>
          <w:ilvl w:val="3"/>
          <w:numId w:val="4"/>
        </w:numPr>
        <w:ind w:firstLineChars="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勾（杠）：勾1个加1番，最多加3番</w:t>
      </w:r>
    </w:p>
    <w:p w14:paraId="4ADE9E37" w14:textId="68ACA380" w:rsidR="00795913" w:rsidRDefault="00795913" w:rsidP="006C77CD">
      <w:pPr>
        <w:pStyle w:val="a7"/>
        <w:numPr>
          <w:ilvl w:val="3"/>
          <w:numId w:val="4"/>
        </w:numPr>
        <w:ind w:firstLineChars="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杠上花：加1番</w:t>
      </w:r>
    </w:p>
    <w:p w14:paraId="42096002" w14:textId="4AAEB27A" w:rsidR="00795913" w:rsidRDefault="00795913" w:rsidP="006C77CD">
      <w:pPr>
        <w:pStyle w:val="a7"/>
        <w:numPr>
          <w:ilvl w:val="3"/>
          <w:numId w:val="4"/>
        </w:numPr>
        <w:ind w:firstLineChars="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杠上炮：胡牌者加1番</w:t>
      </w:r>
    </w:p>
    <w:p w14:paraId="2B01D9A6" w14:textId="34FD494A" w:rsidR="00795913" w:rsidRDefault="00795913" w:rsidP="006C77CD">
      <w:pPr>
        <w:pStyle w:val="a7"/>
        <w:numPr>
          <w:ilvl w:val="3"/>
          <w:numId w:val="4"/>
        </w:numPr>
        <w:ind w:firstLineChars="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抢杠胡：加1番，只针对巴杠</w:t>
      </w:r>
    </w:p>
    <w:p w14:paraId="73F1592C" w14:textId="46328A1F" w:rsidR="003D43D3" w:rsidRDefault="003D43D3" w:rsidP="006C77CD">
      <w:pPr>
        <w:pStyle w:val="a7"/>
        <w:numPr>
          <w:ilvl w:val="3"/>
          <w:numId w:val="4"/>
        </w:numPr>
        <w:ind w:firstLineChars="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海底炮：胡牌这加1番，第72张牌（最后一张牌），玩家摸起该牌未能胡，且打出一张牌让其他玩家炮胡，称为海底炮</w:t>
      </w:r>
    </w:p>
    <w:p w14:paraId="1BE9B3FC" w14:textId="10792BDC" w:rsidR="003D43D3" w:rsidRDefault="003D43D3" w:rsidP="006C77CD">
      <w:pPr>
        <w:pStyle w:val="a7"/>
        <w:numPr>
          <w:ilvl w:val="3"/>
          <w:numId w:val="4"/>
        </w:numPr>
        <w:ind w:firstLineChars="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海底花（海底捞月）：加1番。第72张牌（最后一张牌），玩家摸起该牌后能自摸胡，称为海底花</w:t>
      </w:r>
    </w:p>
    <w:p w14:paraId="13945843" w14:textId="556BC49E" w:rsidR="003D43D3" w:rsidRDefault="008504B1" w:rsidP="006C77CD">
      <w:pPr>
        <w:pStyle w:val="a7"/>
        <w:numPr>
          <w:ilvl w:val="3"/>
          <w:numId w:val="4"/>
        </w:numPr>
        <w:ind w:firstLineChars="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报叫</w:t>
      </w:r>
      <w:r w:rsidR="003D43D3">
        <w:rPr>
          <w:rFonts w:ascii="微软雅黑" w:eastAsia="微软雅黑" w:hAnsi="微软雅黑" w:cs="微软雅黑" w:hint="eastAsia"/>
        </w:rPr>
        <w:t>：加2番</w:t>
      </w:r>
    </w:p>
    <w:p w14:paraId="555B008D" w14:textId="430EA9CE" w:rsidR="005668A4" w:rsidRPr="005668A4" w:rsidRDefault="00396382" w:rsidP="005668A4">
      <w:pPr>
        <w:pStyle w:val="a7"/>
        <w:numPr>
          <w:ilvl w:val="3"/>
          <w:numId w:val="4"/>
        </w:numPr>
        <w:ind w:firstLineChars="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抓</w:t>
      </w:r>
      <w:r w:rsidR="008504B1">
        <w:rPr>
          <w:rFonts w:ascii="微软雅黑" w:eastAsia="微软雅黑" w:hAnsi="微软雅黑" w:cs="微软雅黑" w:hint="eastAsia"/>
        </w:rPr>
        <w:t>报叫</w:t>
      </w:r>
      <w:r>
        <w:rPr>
          <w:rFonts w:ascii="微软雅黑" w:eastAsia="微软雅黑" w:hAnsi="微软雅黑" w:cs="微软雅黑" w:hint="eastAsia"/>
        </w:rPr>
        <w:t>：加2番</w:t>
      </w:r>
    </w:p>
    <w:p w14:paraId="28EDD711" w14:textId="753A6EBC" w:rsidR="00F9003D" w:rsidRDefault="00F9003D" w:rsidP="006C77CD">
      <w:pPr>
        <w:pStyle w:val="a7"/>
        <w:numPr>
          <w:ilvl w:val="3"/>
          <w:numId w:val="4"/>
        </w:numPr>
        <w:ind w:firstLineChars="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抓请胡</w:t>
      </w:r>
      <w:r w:rsidR="00CF0C0C">
        <w:rPr>
          <w:rFonts w:ascii="微软雅黑" w:eastAsia="微软雅黑" w:hAnsi="微软雅黑" w:cs="微软雅黑" w:hint="eastAsia"/>
        </w:rPr>
        <w:t>（抓五对）</w:t>
      </w:r>
      <w:r>
        <w:rPr>
          <w:rFonts w:ascii="微软雅黑" w:eastAsia="微软雅黑" w:hAnsi="微软雅黑" w:cs="微软雅黑" w:hint="eastAsia"/>
        </w:rPr>
        <w:t>：</w:t>
      </w:r>
      <w:r w:rsidR="003F3AD5">
        <w:rPr>
          <w:rFonts w:ascii="微软雅黑" w:eastAsia="微软雅黑" w:hAnsi="微软雅黑" w:cs="微软雅黑" w:hint="eastAsia"/>
        </w:rPr>
        <w:t>加</w:t>
      </w:r>
      <w:r>
        <w:rPr>
          <w:rFonts w:ascii="微软雅黑" w:eastAsia="微软雅黑" w:hAnsi="微软雅黑" w:cs="微软雅黑" w:hint="eastAsia"/>
        </w:rPr>
        <w:t>2番</w:t>
      </w:r>
    </w:p>
    <w:p w14:paraId="5D9104AD" w14:textId="2441CC74" w:rsidR="00345264" w:rsidRPr="000C0ECD" w:rsidRDefault="007C1DAD" w:rsidP="000C0ECD">
      <w:pPr>
        <w:pStyle w:val="a7"/>
        <w:numPr>
          <w:ilvl w:val="1"/>
          <w:numId w:val="4"/>
        </w:numPr>
        <w:ind w:firstLineChars="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算分规则</w:t>
      </w:r>
    </w:p>
    <w:p w14:paraId="0537166A" w14:textId="48564C1B" w:rsidR="00A75A27" w:rsidRDefault="00615141" w:rsidP="007C1DAD">
      <w:pPr>
        <w:pStyle w:val="a7"/>
        <w:numPr>
          <w:ilvl w:val="2"/>
          <w:numId w:val="4"/>
        </w:numPr>
        <w:ind w:firstLineChars="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得</w:t>
      </w:r>
      <w:r w:rsidR="00A75A27">
        <w:rPr>
          <w:rFonts w:ascii="微软雅黑" w:eastAsia="微软雅黑" w:hAnsi="微软雅黑" w:cs="微软雅黑" w:hint="eastAsia"/>
        </w:rPr>
        <w:t>分 =</w:t>
      </w:r>
      <w:r w:rsidR="00A75A27">
        <w:rPr>
          <w:rFonts w:ascii="微软雅黑" w:eastAsia="微软雅黑" w:hAnsi="微软雅黑" w:cs="微软雅黑"/>
        </w:rPr>
        <w:t xml:space="preserve"> </w:t>
      </w:r>
      <w:r w:rsidR="00E06AFF">
        <w:rPr>
          <w:rFonts w:ascii="微软雅黑" w:eastAsia="微软雅黑" w:hAnsi="微软雅黑" w:cs="微软雅黑" w:hint="eastAsia"/>
        </w:rPr>
        <w:t xml:space="preserve">胡牌倍数 </w:t>
      </w:r>
      <w:r w:rsidR="00A75A27">
        <w:rPr>
          <w:rFonts w:ascii="微软雅黑" w:eastAsia="微软雅黑" w:hAnsi="微软雅黑" w:cs="微软雅黑" w:hint="eastAsia"/>
        </w:rPr>
        <w:t>*</w:t>
      </w:r>
      <w:r w:rsidR="00137C64">
        <w:rPr>
          <w:rFonts w:ascii="微软雅黑" w:eastAsia="微软雅黑" w:hAnsi="微软雅黑" w:cs="微软雅黑"/>
        </w:rPr>
        <w:t xml:space="preserve"> </w:t>
      </w:r>
      <w:r w:rsidR="00A75A27">
        <w:rPr>
          <w:rFonts w:ascii="微软雅黑" w:eastAsia="微软雅黑" w:hAnsi="微软雅黑" w:cs="微软雅黑" w:hint="eastAsia"/>
        </w:rPr>
        <w:t>底分</w:t>
      </w:r>
      <w:r w:rsidR="00E06AFF">
        <w:rPr>
          <w:rFonts w:ascii="微软雅黑" w:eastAsia="微软雅黑" w:hAnsi="微软雅黑" w:cs="微软雅黑" w:hint="eastAsia"/>
        </w:rPr>
        <w:t xml:space="preserve"> </w:t>
      </w:r>
      <w:r w:rsidR="00A75A27">
        <w:rPr>
          <w:rFonts w:ascii="微软雅黑" w:eastAsia="微软雅黑" w:hAnsi="微软雅黑" w:cs="微软雅黑" w:hint="eastAsia"/>
        </w:rPr>
        <w:t>+</w:t>
      </w:r>
      <w:r w:rsidR="00E06AFF">
        <w:rPr>
          <w:rFonts w:ascii="微软雅黑" w:eastAsia="微软雅黑" w:hAnsi="微软雅黑" w:cs="微软雅黑"/>
        </w:rPr>
        <w:t xml:space="preserve"> </w:t>
      </w:r>
      <w:r w:rsidR="00A75A27">
        <w:rPr>
          <w:rFonts w:ascii="微软雅黑" w:eastAsia="微软雅黑" w:hAnsi="微软雅黑" w:cs="微软雅黑" w:hint="eastAsia"/>
        </w:rPr>
        <w:t>额外加分</w:t>
      </w:r>
    </w:p>
    <w:p w14:paraId="2D639BA1" w14:textId="7C419C73" w:rsidR="00E06AFF" w:rsidRDefault="00C546B6" w:rsidP="00E06AFF">
      <w:pPr>
        <w:pStyle w:val="a7"/>
        <w:numPr>
          <w:ilvl w:val="3"/>
          <w:numId w:val="4"/>
        </w:numPr>
        <w:ind w:firstLineChars="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胡牌</w:t>
      </w:r>
      <w:r w:rsidR="00E06AFF">
        <w:rPr>
          <w:rFonts w:ascii="微软雅黑" w:eastAsia="微软雅黑" w:hAnsi="微软雅黑" w:cs="微软雅黑" w:hint="eastAsia"/>
        </w:rPr>
        <w:t>倍数 =</w:t>
      </w:r>
      <w:r w:rsidR="00E06AFF">
        <w:rPr>
          <w:rFonts w:ascii="微软雅黑" w:eastAsia="微软雅黑" w:hAnsi="微软雅黑" w:cs="微软雅黑"/>
        </w:rPr>
        <w:t xml:space="preserve"> </w:t>
      </w:r>
      <w:r w:rsidR="00E06AFF">
        <w:rPr>
          <w:rFonts w:ascii="微软雅黑" w:eastAsia="微软雅黑" w:hAnsi="微软雅黑" w:cs="微软雅黑" w:hint="eastAsia"/>
        </w:rPr>
        <w:t>2^（牌型番 +</w:t>
      </w:r>
      <w:r w:rsidR="00E06AFF">
        <w:rPr>
          <w:rFonts w:ascii="微软雅黑" w:eastAsia="微软雅黑" w:hAnsi="微软雅黑" w:cs="微软雅黑"/>
        </w:rPr>
        <w:t xml:space="preserve"> </w:t>
      </w:r>
      <w:r w:rsidR="00E06AFF">
        <w:rPr>
          <w:rFonts w:ascii="微软雅黑" w:eastAsia="微软雅黑" w:hAnsi="微软雅黑" w:cs="微软雅黑" w:hint="eastAsia"/>
        </w:rPr>
        <w:t>额外番）</w:t>
      </w:r>
    </w:p>
    <w:p w14:paraId="7C1BE91A" w14:textId="0A9E5873" w:rsidR="000C0ECD" w:rsidRDefault="000C0ECD" w:rsidP="000C0ECD">
      <w:pPr>
        <w:pStyle w:val="a7"/>
        <w:numPr>
          <w:ilvl w:val="4"/>
          <w:numId w:val="4"/>
        </w:numPr>
        <w:ind w:firstLineChars="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最高番限制为5番，超过最高番按5番32倍结算</w:t>
      </w:r>
    </w:p>
    <w:p w14:paraId="61562F07" w14:textId="0974FD4E" w:rsidR="00DE0245" w:rsidRDefault="00DE0245" w:rsidP="00DE0245">
      <w:pPr>
        <w:pStyle w:val="a7"/>
        <w:ind w:left="1680" w:firstLineChars="0" w:firstLine="0"/>
        <w:rPr>
          <w:rFonts w:ascii="微软雅黑" w:eastAsia="微软雅黑" w:hAnsi="微软雅黑" w:cs="微软雅黑"/>
          <w:color w:val="00B050"/>
        </w:rPr>
      </w:pPr>
      <w:r w:rsidRPr="00190D6D">
        <w:rPr>
          <w:rFonts w:ascii="微软雅黑" w:eastAsia="微软雅黑" w:hAnsi="微软雅黑" w:cs="微软雅黑" w:hint="eastAsia"/>
          <w:color w:val="00B050"/>
        </w:rPr>
        <w:t>/</w:t>
      </w:r>
      <w:r w:rsidRPr="00190D6D">
        <w:rPr>
          <w:rFonts w:ascii="微软雅黑" w:eastAsia="微软雅黑" w:hAnsi="微软雅黑" w:cs="微软雅黑"/>
          <w:color w:val="00B050"/>
        </w:rPr>
        <w:t>/</w:t>
      </w:r>
      <w:r w:rsidRPr="00190D6D">
        <w:rPr>
          <w:rFonts w:ascii="微软雅黑" w:eastAsia="微软雅黑" w:hAnsi="微软雅黑" w:cs="微软雅黑" w:hint="eastAsia"/>
          <w:color w:val="00B050"/>
        </w:rPr>
        <w:t>抓请胡所得番数计算在</w:t>
      </w:r>
      <w:r w:rsidR="00C042E9">
        <w:rPr>
          <w:rFonts w:ascii="微软雅黑" w:eastAsia="微软雅黑" w:hAnsi="微软雅黑" w:cs="微软雅黑" w:hint="eastAsia"/>
          <w:color w:val="00B050"/>
        </w:rPr>
        <w:t>额外</w:t>
      </w:r>
      <w:r w:rsidRPr="00190D6D">
        <w:rPr>
          <w:rFonts w:ascii="微软雅黑" w:eastAsia="微软雅黑" w:hAnsi="微软雅黑" w:cs="微软雅黑" w:hint="eastAsia"/>
          <w:color w:val="00B050"/>
        </w:rPr>
        <w:t>番内</w:t>
      </w:r>
    </w:p>
    <w:p w14:paraId="68264A90" w14:textId="04F7062C" w:rsidR="00C042E9" w:rsidRPr="00190D6D" w:rsidRDefault="00C042E9" w:rsidP="00DE0245">
      <w:pPr>
        <w:pStyle w:val="a7"/>
        <w:ind w:left="1680" w:firstLineChars="0" w:firstLine="0"/>
        <w:rPr>
          <w:rFonts w:ascii="微软雅黑" w:eastAsia="微软雅黑" w:hAnsi="微软雅黑" w:cs="微软雅黑"/>
          <w:color w:val="00B050"/>
        </w:rPr>
      </w:pPr>
      <w:r>
        <w:rPr>
          <w:rFonts w:ascii="微软雅黑" w:eastAsia="微软雅黑" w:hAnsi="微软雅黑" w:cs="微软雅黑" w:hint="eastAsia"/>
          <w:color w:val="00B050"/>
        </w:rPr>
        <w:t>/</w:t>
      </w:r>
      <w:r>
        <w:rPr>
          <w:rFonts w:ascii="微软雅黑" w:eastAsia="微软雅黑" w:hAnsi="微软雅黑" w:cs="微软雅黑"/>
          <w:color w:val="00B050"/>
        </w:rPr>
        <w:t>/</w:t>
      </w:r>
      <w:r>
        <w:rPr>
          <w:rFonts w:ascii="微软雅黑" w:eastAsia="微软雅黑" w:hAnsi="微软雅黑" w:cs="微软雅黑" w:hint="eastAsia"/>
          <w:color w:val="00B050"/>
        </w:rPr>
        <w:t>抓</w:t>
      </w:r>
      <w:r w:rsidR="008504B1">
        <w:rPr>
          <w:rFonts w:ascii="微软雅黑" w:eastAsia="微软雅黑" w:hAnsi="微软雅黑" w:cs="微软雅黑" w:hint="eastAsia"/>
          <w:color w:val="00B050"/>
        </w:rPr>
        <w:t>报叫</w:t>
      </w:r>
      <w:r>
        <w:rPr>
          <w:rFonts w:ascii="微软雅黑" w:eastAsia="微软雅黑" w:hAnsi="微软雅黑" w:cs="微软雅黑" w:hint="eastAsia"/>
          <w:color w:val="00B050"/>
        </w:rPr>
        <w:t>所得番数计算在额外番内</w:t>
      </w:r>
    </w:p>
    <w:p w14:paraId="4256FA95" w14:textId="18B5D93A" w:rsidR="00D378B1" w:rsidRPr="00D378B1" w:rsidRDefault="00D378B1" w:rsidP="00D378B1">
      <w:pPr>
        <w:pStyle w:val="a7"/>
        <w:numPr>
          <w:ilvl w:val="3"/>
          <w:numId w:val="4"/>
        </w:numPr>
        <w:ind w:firstLineChars="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额外加分</w:t>
      </w:r>
      <w:r w:rsidR="00381C2A">
        <w:rPr>
          <w:rFonts w:ascii="微软雅黑" w:eastAsia="微软雅黑" w:hAnsi="微软雅黑" w:cs="微软雅黑" w:hint="eastAsia"/>
        </w:rPr>
        <w:t>：自摸、直杠、面下杠、下雨</w:t>
      </w:r>
    </w:p>
    <w:p w14:paraId="1DD7F435" w14:textId="77777777" w:rsidR="007C1DAD" w:rsidRPr="00744B0B" w:rsidRDefault="00936FDC" w:rsidP="00D378B1">
      <w:pPr>
        <w:pStyle w:val="a7"/>
        <w:numPr>
          <w:ilvl w:val="4"/>
          <w:numId w:val="4"/>
        </w:numPr>
        <w:ind w:firstLineChars="0"/>
        <w:rPr>
          <w:rFonts w:ascii="微软雅黑" w:eastAsia="微软雅黑" w:hAnsi="微软雅黑" w:cs="微软雅黑"/>
          <w:b/>
        </w:rPr>
      </w:pPr>
      <w:r w:rsidRPr="00744B0B">
        <w:rPr>
          <w:rFonts w:ascii="微软雅黑" w:eastAsia="微软雅黑" w:hAnsi="微软雅黑" w:cs="微软雅黑" w:hint="eastAsia"/>
          <w:b/>
          <w:color w:val="FF0000"/>
        </w:rPr>
        <w:lastRenderedPageBreak/>
        <w:t>自摸：</w:t>
      </w:r>
      <w:r w:rsidR="002D6990" w:rsidRPr="00744B0B">
        <w:rPr>
          <w:rFonts w:ascii="微软雅黑" w:eastAsia="微软雅黑" w:hAnsi="微软雅黑" w:cs="微软雅黑" w:hint="eastAsia"/>
          <w:b/>
          <w:color w:val="FF0000"/>
        </w:rPr>
        <w:t>未胡牌玩家，</w:t>
      </w:r>
      <w:r w:rsidR="0031394D" w:rsidRPr="00744B0B">
        <w:rPr>
          <w:rFonts w:ascii="微软雅黑" w:eastAsia="微软雅黑" w:hAnsi="微软雅黑" w:cs="微软雅黑" w:hint="eastAsia"/>
          <w:b/>
          <w:color w:val="FF0000"/>
        </w:rPr>
        <w:t>除番数</w:t>
      </w:r>
      <w:r w:rsidR="002F6CBD" w:rsidRPr="00744B0B">
        <w:rPr>
          <w:rFonts w:ascii="微软雅黑" w:eastAsia="微软雅黑" w:hAnsi="微软雅黑" w:cs="微软雅黑" w:hint="eastAsia"/>
          <w:b/>
          <w:color w:val="FF0000"/>
        </w:rPr>
        <w:t>赔付</w:t>
      </w:r>
      <w:r w:rsidR="0031394D" w:rsidRPr="00744B0B">
        <w:rPr>
          <w:rFonts w:ascii="微软雅黑" w:eastAsia="微软雅黑" w:hAnsi="微软雅黑" w:cs="微软雅黑" w:hint="eastAsia"/>
          <w:b/>
          <w:color w:val="FF0000"/>
        </w:rPr>
        <w:t>外，</w:t>
      </w:r>
      <w:r w:rsidR="002D6990" w:rsidRPr="00744B0B">
        <w:rPr>
          <w:rFonts w:ascii="微软雅黑" w:eastAsia="微软雅黑" w:hAnsi="微软雅黑" w:cs="微软雅黑" w:hint="eastAsia"/>
          <w:b/>
          <w:color w:val="FF0000"/>
        </w:rPr>
        <w:t>额外赔付</w:t>
      </w:r>
      <w:r w:rsidRPr="00744B0B">
        <w:rPr>
          <w:rFonts w:ascii="微软雅黑" w:eastAsia="微软雅黑" w:hAnsi="微软雅黑" w:cs="微软雅黑" w:hint="eastAsia"/>
          <w:b/>
          <w:color w:val="FF0000"/>
        </w:rPr>
        <w:t>2倍底分</w:t>
      </w:r>
    </w:p>
    <w:p w14:paraId="00C05313" w14:textId="77777777" w:rsidR="00936FDC" w:rsidRDefault="00936FDC" w:rsidP="00D378B1">
      <w:pPr>
        <w:pStyle w:val="a7"/>
        <w:numPr>
          <w:ilvl w:val="4"/>
          <w:numId w:val="4"/>
        </w:numPr>
        <w:ind w:firstLineChars="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直杠（点杠）：引杠玩家，独自赔付2倍底分</w:t>
      </w:r>
    </w:p>
    <w:p w14:paraId="6D3FADC2" w14:textId="77777777" w:rsidR="00936FDC" w:rsidRDefault="00936FDC" w:rsidP="00D378B1">
      <w:pPr>
        <w:pStyle w:val="a7"/>
        <w:numPr>
          <w:ilvl w:val="4"/>
          <w:numId w:val="4"/>
        </w:numPr>
        <w:ind w:firstLineChars="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面下杠（巴杠）：未胡牌玩家，各赔付1倍底分</w:t>
      </w:r>
    </w:p>
    <w:p w14:paraId="3EF9CB9C" w14:textId="77777777" w:rsidR="00936FDC" w:rsidRDefault="00936FDC" w:rsidP="00D378B1">
      <w:pPr>
        <w:pStyle w:val="a7"/>
        <w:numPr>
          <w:ilvl w:val="4"/>
          <w:numId w:val="4"/>
        </w:numPr>
        <w:ind w:firstLineChars="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下雨（暗杠）：未胡玩家，各自赔付2倍底分</w:t>
      </w:r>
    </w:p>
    <w:p w14:paraId="100506DA" w14:textId="77777777" w:rsidR="00D77B56" w:rsidRDefault="00D77B56" w:rsidP="00D77B56">
      <w:pPr>
        <w:pStyle w:val="a7"/>
        <w:numPr>
          <w:ilvl w:val="1"/>
          <w:numId w:val="4"/>
        </w:numPr>
        <w:ind w:firstLineChars="0"/>
        <w:rPr>
          <w:rFonts w:ascii="微软雅黑" w:eastAsia="微软雅黑" w:hAnsi="微软雅黑" w:cs="微软雅黑"/>
        </w:rPr>
      </w:pPr>
      <w:bookmarkStart w:id="1" w:name="请胡规则"/>
      <w:r>
        <w:rPr>
          <w:rFonts w:ascii="微软雅黑" w:eastAsia="微软雅黑" w:hAnsi="微软雅黑" w:cs="微软雅黑" w:hint="eastAsia"/>
        </w:rPr>
        <w:t>请胡规则</w:t>
      </w:r>
      <w:bookmarkEnd w:id="1"/>
    </w:p>
    <w:p w14:paraId="2BE4913E" w14:textId="77777777" w:rsidR="00D77B56" w:rsidRDefault="00D77B56" w:rsidP="00D77B56">
      <w:pPr>
        <w:pStyle w:val="a7"/>
        <w:numPr>
          <w:ilvl w:val="2"/>
          <w:numId w:val="4"/>
        </w:numPr>
        <w:ind w:firstLineChars="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请胡</w:t>
      </w:r>
    </w:p>
    <w:p w14:paraId="78BCF672" w14:textId="38183ED2" w:rsidR="00CE5729" w:rsidRPr="00924941" w:rsidRDefault="00CE5729" w:rsidP="00084976">
      <w:pPr>
        <w:pStyle w:val="a7"/>
        <w:numPr>
          <w:ilvl w:val="3"/>
          <w:numId w:val="4"/>
        </w:numPr>
        <w:ind w:firstLineChars="0"/>
        <w:rPr>
          <w:rFonts w:ascii="微软雅黑" w:eastAsia="微软雅黑" w:hAnsi="微软雅黑" w:cs="微软雅黑"/>
          <w:b/>
          <w:color w:val="FF0000"/>
        </w:rPr>
      </w:pPr>
      <w:r w:rsidRPr="00924941">
        <w:rPr>
          <w:rFonts w:ascii="微软雅黑" w:eastAsia="微软雅黑" w:hAnsi="微软雅黑" w:cs="微软雅黑" w:hint="eastAsia"/>
          <w:b/>
          <w:color w:val="FF0000"/>
        </w:rPr>
        <w:t>请胡只能自摸胡牌</w:t>
      </w:r>
      <w:r w:rsidR="008D630B" w:rsidRPr="00924941">
        <w:rPr>
          <w:rFonts w:ascii="微软雅黑" w:eastAsia="微软雅黑" w:hAnsi="微软雅黑" w:cs="微软雅黑" w:hint="eastAsia"/>
          <w:b/>
          <w:color w:val="FF0000"/>
        </w:rPr>
        <w:t>，此时不增加自摸所带来的额外分</w:t>
      </w:r>
    </w:p>
    <w:p w14:paraId="7AA4CC44" w14:textId="78192C14" w:rsidR="00084976" w:rsidRDefault="00065852" w:rsidP="00084976">
      <w:pPr>
        <w:pStyle w:val="a7"/>
        <w:numPr>
          <w:ilvl w:val="3"/>
          <w:numId w:val="4"/>
        </w:numPr>
        <w:ind w:firstLineChars="0"/>
        <w:rPr>
          <w:rFonts w:ascii="微软雅黑" w:eastAsia="微软雅黑" w:hAnsi="微软雅黑" w:cs="微软雅黑"/>
        </w:rPr>
      </w:pPr>
      <w:r w:rsidRPr="000932F8">
        <w:rPr>
          <w:rFonts w:ascii="微软雅黑" w:eastAsia="微软雅黑" w:hAnsi="微软雅黑" w:cs="微软雅黑" w:hint="eastAsia"/>
        </w:rPr>
        <w:t>如果玩家已形成5对，后续摸到任何牌都要打出问其他玩家是否炮胡该牌，如果其他玩家不</w:t>
      </w:r>
      <w:r w:rsidR="00AC2D20">
        <w:rPr>
          <w:rFonts w:ascii="微软雅黑" w:eastAsia="微软雅黑" w:hAnsi="微软雅黑" w:cs="微软雅黑" w:hint="eastAsia"/>
        </w:rPr>
        <w:t>能</w:t>
      </w:r>
      <w:r w:rsidRPr="000932F8">
        <w:rPr>
          <w:rFonts w:ascii="微软雅黑" w:eastAsia="微软雅黑" w:hAnsi="微软雅黑" w:cs="微软雅黑" w:hint="eastAsia"/>
        </w:rPr>
        <w:t>胡，才能胡牌</w:t>
      </w:r>
    </w:p>
    <w:p w14:paraId="5471C6E6" w14:textId="0966C525" w:rsidR="006C4868" w:rsidRDefault="006C4868" w:rsidP="006C4868">
      <w:pPr>
        <w:pStyle w:val="a7"/>
        <w:numPr>
          <w:ilvl w:val="4"/>
          <w:numId w:val="4"/>
        </w:numPr>
        <w:ind w:firstLineChars="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根据操作优先级进行判断</w:t>
      </w:r>
      <w:r w:rsidR="00801576">
        <w:rPr>
          <w:rFonts w:ascii="微软雅黑" w:eastAsia="微软雅黑" w:hAnsi="微软雅黑" w:cs="微软雅黑" w:hint="eastAsia"/>
        </w:rPr>
        <w:t>，此时自动判断其他玩家是否可胡牌，如果不能胡牌，那么此用户直接胡；如果可胡牌，那么需要等到其操作完毕。如果其他玩家选择过，那么此请胡玩家可胡</w:t>
      </w:r>
    </w:p>
    <w:p w14:paraId="6FD8DF4C" w14:textId="6D484C5C" w:rsidR="00A10173" w:rsidRPr="00A10173" w:rsidRDefault="005324C0" w:rsidP="00A10173">
      <w:pPr>
        <w:pStyle w:val="a7"/>
        <w:ind w:left="2100" w:firstLineChars="0" w:firstLine="0"/>
        <w:rPr>
          <w:rFonts w:ascii="微软雅黑" w:eastAsia="微软雅黑" w:hAnsi="微软雅黑" w:cs="微软雅黑"/>
          <w:b/>
          <w:color w:val="00B050"/>
        </w:rPr>
      </w:pPr>
      <w:r w:rsidRPr="00D70F9D">
        <w:rPr>
          <w:rFonts w:ascii="微软雅黑" w:eastAsia="微软雅黑" w:hAnsi="微软雅黑" w:cs="微软雅黑"/>
          <w:b/>
          <w:color w:val="00B050"/>
        </w:rPr>
        <w:t>//</w:t>
      </w:r>
      <w:r w:rsidRPr="00D70F9D">
        <w:rPr>
          <w:rFonts w:ascii="微软雅黑" w:eastAsia="微软雅黑" w:hAnsi="微软雅黑" w:cs="微软雅黑" w:hint="eastAsia"/>
          <w:b/>
          <w:color w:val="00B050"/>
        </w:rPr>
        <w:t>只需要判断是否可胡牌，碰、杠</w:t>
      </w:r>
      <w:r w:rsidR="005F3A54" w:rsidRPr="00D70F9D">
        <w:rPr>
          <w:rFonts w:ascii="微软雅黑" w:eastAsia="微软雅黑" w:hAnsi="微软雅黑" w:cs="微软雅黑" w:hint="eastAsia"/>
          <w:b/>
          <w:color w:val="00B050"/>
        </w:rPr>
        <w:t>无需判断</w:t>
      </w:r>
    </w:p>
    <w:p w14:paraId="3E4C1F0B" w14:textId="71FC0A76" w:rsidR="00F9003D" w:rsidRDefault="00065852" w:rsidP="00065852">
      <w:pPr>
        <w:numPr>
          <w:ilvl w:val="3"/>
          <w:numId w:val="4"/>
        </w:numPr>
        <w:rPr>
          <w:rFonts w:ascii="微软雅黑" w:eastAsia="微软雅黑" w:hAnsi="微软雅黑" w:cs="微软雅黑"/>
        </w:rPr>
      </w:pPr>
      <w:r w:rsidRPr="000932F8">
        <w:rPr>
          <w:rFonts w:ascii="微软雅黑" w:eastAsia="微软雅黑" w:hAnsi="微软雅黑" w:cs="微软雅黑" w:hint="eastAsia"/>
        </w:rPr>
        <w:t>如果有玩家炮胡请胡牌，称为抓请胡，</w:t>
      </w:r>
      <w:r w:rsidR="00F9003D">
        <w:rPr>
          <w:rFonts w:ascii="微软雅黑" w:eastAsia="微软雅黑" w:hAnsi="微软雅黑" w:cs="微软雅黑" w:hint="eastAsia"/>
        </w:rPr>
        <w:t>抓请胡后，番数</w:t>
      </w:r>
    </w:p>
    <w:p w14:paraId="2BBF63E1" w14:textId="5BE36951" w:rsidR="00065852" w:rsidRPr="000932F8" w:rsidRDefault="00065852" w:rsidP="00F9003D">
      <w:pPr>
        <w:ind w:left="1680"/>
        <w:rPr>
          <w:rFonts w:ascii="微软雅黑" w:eastAsia="微软雅黑" w:hAnsi="微软雅黑" w:cs="微软雅黑"/>
        </w:rPr>
      </w:pPr>
      <w:r w:rsidRPr="000932F8">
        <w:rPr>
          <w:rFonts w:ascii="微软雅黑" w:eastAsia="微软雅黑" w:hAnsi="微软雅黑" w:cs="微软雅黑" w:hint="eastAsia"/>
        </w:rPr>
        <w:t>总番数=抓请胡者番数+报请胡者番数</w:t>
      </w:r>
    </w:p>
    <w:p w14:paraId="5EA666BE" w14:textId="790EF4E8" w:rsidR="00065852" w:rsidRPr="00E16E88" w:rsidRDefault="00065852" w:rsidP="00065852">
      <w:pPr>
        <w:pStyle w:val="a7"/>
        <w:ind w:left="1680" w:firstLineChars="0" w:firstLine="0"/>
        <w:rPr>
          <w:rFonts w:ascii="微软雅黑" w:eastAsia="微软雅黑" w:hAnsi="微软雅黑" w:cs="微软雅黑"/>
          <w:b/>
          <w:color w:val="00B050"/>
        </w:rPr>
      </w:pPr>
      <w:r w:rsidRPr="00E16E88">
        <w:rPr>
          <w:rFonts w:ascii="微软雅黑" w:eastAsia="微软雅黑" w:hAnsi="微软雅黑" w:cs="微软雅黑"/>
          <w:b/>
          <w:color w:val="00B050"/>
        </w:rPr>
        <w:t>//</w:t>
      </w:r>
      <w:r w:rsidRPr="00E16E88">
        <w:rPr>
          <w:rFonts w:ascii="微软雅黑" w:eastAsia="微软雅黑" w:hAnsi="微软雅黑" w:cs="微软雅黑" w:hint="eastAsia"/>
          <w:b/>
          <w:color w:val="00B050"/>
        </w:rPr>
        <w:t>例：4番（总番数）=胡清一色2番（抓请胡者）+请胡2番（请胡者）</w:t>
      </w:r>
    </w:p>
    <w:p w14:paraId="4DF1CFC1" w14:textId="5EC5D6C5" w:rsidR="00A10173" w:rsidRDefault="00A10173" w:rsidP="00A10173">
      <w:pPr>
        <w:pStyle w:val="a7"/>
        <w:numPr>
          <w:ilvl w:val="3"/>
          <w:numId w:val="4"/>
        </w:numPr>
        <w:ind w:firstLineChars="0"/>
        <w:rPr>
          <w:rFonts w:ascii="微软雅黑" w:eastAsia="微软雅黑" w:hAnsi="微软雅黑" w:cs="微软雅黑"/>
          <w:b/>
          <w:color w:val="FF0000"/>
        </w:rPr>
      </w:pPr>
      <w:r w:rsidRPr="002407EC">
        <w:rPr>
          <w:rFonts w:ascii="微软雅黑" w:eastAsia="微软雅黑" w:hAnsi="微软雅黑" w:cs="微软雅黑" w:hint="eastAsia"/>
          <w:b/>
          <w:color w:val="FF0000"/>
        </w:rPr>
        <w:t>被抓请胡后，请胡玩家后续不能再改变胡牌牌型，必须以五对为胡牌牌型</w:t>
      </w:r>
      <w:r w:rsidR="00B01396">
        <w:rPr>
          <w:rFonts w:ascii="微软雅黑" w:eastAsia="微软雅黑" w:hAnsi="微软雅黑" w:cs="微软雅黑" w:hint="eastAsia"/>
          <w:b/>
          <w:color w:val="FF0000"/>
        </w:rPr>
        <w:t>。</w:t>
      </w:r>
    </w:p>
    <w:p w14:paraId="66CD31EF" w14:textId="04EBD634" w:rsidR="00B01396" w:rsidRDefault="00B01396" w:rsidP="00A10173">
      <w:pPr>
        <w:pStyle w:val="a7"/>
        <w:numPr>
          <w:ilvl w:val="3"/>
          <w:numId w:val="4"/>
        </w:numPr>
        <w:ind w:firstLineChars="0"/>
        <w:rPr>
          <w:rFonts w:ascii="微软雅黑" w:eastAsia="微软雅黑" w:hAnsi="微软雅黑" w:cs="微软雅黑"/>
        </w:rPr>
      </w:pPr>
      <w:r w:rsidRPr="00B01396">
        <w:rPr>
          <w:rFonts w:ascii="微软雅黑" w:eastAsia="微软雅黑" w:hAnsi="微软雅黑" w:cs="微软雅黑" w:hint="eastAsia"/>
        </w:rPr>
        <w:t>请胡流程</w:t>
      </w:r>
    </w:p>
    <w:p w14:paraId="66854C8D" w14:textId="5DB8E09D" w:rsidR="00B01396" w:rsidRPr="00B01396" w:rsidRDefault="007B3847" w:rsidP="00B01396">
      <w:pPr>
        <w:pStyle w:val="a7"/>
        <w:ind w:left="1680" w:firstLineChars="0" w:firstLine="0"/>
        <w:rPr>
          <w:rFonts w:ascii="微软雅黑" w:eastAsia="微软雅黑" w:hAnsi="微软雅黑" w:cs="微软雅黑"/>
        </w:rPr>
      </w:pPr>
      <w:r>
        <w:object w:dxaOrig="4223" w:dyaOrig="12642" w14:anchorId="2B90667F">
          <v:shape id="_x0000_i1026" type="#_x0000_t75" style="width:211.5pt;height:632.25pt" o:ole="">
            <v:imagedata r:id="rId8" o:title=""/>
          </v:shape>
          <o:OLEObject Type="Embed" ProgID="Visio.Drawing.11" ShapeID="_x0000_i1026" DrawAspect="Content" ObjectID="_1618833397" r:id="rId9"/>
        </w:object>
      </w:r>
    </w:p>
    <w:p w14:paraId="1F3D3741" w14:textId="14CD9B53" w:rsidR="00084976" w:rsidRDefault="00084976" w:rsidP="00D77B56">
      <w:pPr>
        <w:pStyle w:val="a7"/>
        <w:numPr>
          <w:ilvl w:val="2"/>
          <w:numId w:val="4"/>
        </w:numPr>
        <w:ind w:firstLineChars="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报请胡</w:t>
      </w:r>
      <w:r w:rsidR="0061364F">
        <w:rPr>
          <w:rFonts w:ascii="微软雅黑" w:eastAsia="微软雅黑" w:hAnsi="微软雅黑" w:cs="微软雅黑" w:hint="eastAsia"/>
        </w:rPr>
        <w:t>（报叫请胡）</w:t>
      </w:r>
      <w:r w:rsidR="009B410D">
        <w:rPr>
          <w:rFonts w:ascii="微软雅黑" w:eastAsia="微软雅黑" w:hAnsi="微软雅黑" w:cs="微软雅黑" w:hint="eastAsia"/>
        </w:rPr>
        <w:t>：参看</w:t>
      </w:r>
      <w:hyperlink w:anchor="报叫规则报请胡" w:history="1">
        <w:r w:rsidR="009B410D" w:rsidRPr="008F4B2A">
          <w:rPr>
            <w:rStyle w:val="a9"/>
            <w:rFonts w:ascii="微软雅黑" w:eastAsia="微软雅黑" w:hAnsi="微软雅黑" w:cs="微软雅黑" w:hint="eastAsia"/>
          </w:rPr>
          <w:t>报叫规则-报请胡</w:t>
        </w:r>
      </w:hyperlink>
    </w:p>
    <w:p w14:paraId="0A5D6C60" w14:textId="77777777" w:rsidR="00797CBB" w:rsidRDefault="00797CBB" w:rsidP="00797CBB">
      <w:pPr>
        <w:pStyle w:val="a7"/>
        <w:numPr>
          <w:ilvl w:val="1"/>
          <w:numId w:val="4"/>
        </w:numPr>
        <w:ind w:firstLineChars="0"/>
        <w:rPr>
          <w:rFonts w:ascii="微软雅黑" w:eastAsia="微软雅黑" w:hAnsi="微软雅黑" w:cs="微软雅黑"/>
        </w:rPr>
      </w:pPr>
      <w:bookmarkStart w:id="2" w:name="报叫规则"/>
      <w:r>
        <w:rPr>
          <w:rFonts w:ascii="微软雅黑" w:eastAsia="微软雅黑" w:hAnsi="微软雅黑" w:cs="微软雅黑" w:hint="eastAsia"/>
        </w:rPr>
        <w:t>报叫规则</w:t>
      </w:r>
      <w:bookmarkEnd w:id="2"/>
    </w:p>
    <w:p w14:paraId="3D134550" w14:textId="77777777" w:rsidR="00797CBB" w:rsidRDefault="00F20ECC" w:rsidP="00797CBB">
      <w:pPr>
        <w:pStyle w:val="a7"/>
        <w:numPr>
          <w:ilvl w:val="2"/>
          <w:numId w:val="4"/>
        </w:numPr>
        <w:ind w:firstLineChars="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lastRenderedPageBreak/>
        <w:t>首轮拿到可胡牌，可以选择报叫</w:t>
      </w:r>
    </w:p>
    <w:p w14:paraId="2756EEDF" w14:textId="77777777" w:rsidR="00F20ECC" w:rsidRDefault="00F20ECC" w:rsidP="00797CBB">
      <w:pPr>
        <w:pStyle w:val="a7"/>
        <w:numPr>
          <w:ilvl w:val="2"/>
          <w:numId w:val="4"/>
        </w:numPr>
        <w:ind w:firstLineChars="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报叫后不可换牌</w:t>
      </w:r>
    </w:p>
    <w:p w14:paraId="4D16AE90" w14:textId="6DFD416F" w:rsidR="00F20ECC" w:rsidRDefault="00F20ECC" w:rsidP="00797CBB">
      <w:pPr>
        <w:pStyle w:val="a7"/>
        <w:numPr>
          <w:ilvl w:val="2"/>
          <w:numId w:val="4"/>
        </w:numPr>
        <w:ind w:firstLineChars="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在报叫状态下，如果杠后，不影响当前报叫所胡的牌，那么允许进行杠操作</w:t>
      </w:r>
    </w:p>
    <w:p w14:paraId="27C440CD" w14:textId="65EA99F2" w:rsidR="002C4671" w:rsidRDefault="002C4671" w:rsidP="00797CBB">
      <w:pPr>
        <w:pStyle w:val="a7"/>
        <w:numPr>
          <w:ilvl w:val="2"/>
          <w:numId w:val="4"/>
        </w:numPr>
        <w:ind w:firstLineChars="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报叫后自动摸打，</w:t>
      </w:r>
      <w:r w:rsidR="00ED7695" w:rsidRPr="00D50BA5">
        <w:rPr>
          <w:rFonts w:ascii="微软雅黑" w:eastAsia="微软雅黑" w:hAnsi="微软雅黑" w:cs="微软雅黑" w:hint="eastAsia"/>
          <w:b/>
          <w:color w:val="FF0000"/>
        </w:rPr>
        <w:t>除请胡外</w:t>
      </w:r>
      <w:r w:rsidR="00ED7695">
        <w:rPr>
          <w:rFonts w:ascii="微软雅黑" w:eastAsia="微软雅黑" w:hAnsi="微软雅黑" w:cs="微软雅黑" w:hint="eastAsia"/>
        </w:rPr>
        <w:t>，其他情况下可胡必胡</w:t>
      </w:r>
    </w:p>
    <w:p w14:paraId="4AFF4D22" w14:textId="1036B7ED" w:rsidR="00912B41" w:rsidRDefault="008504B1" w:rsidP="00797CBB">
      <w:pPr>
        <w:pStyle w:val="a7"/>
        <w:numPr>
          <w:ilvl w:val="2"/>
          <w:numId w:val="4"/>
        </w:numPr>
        <w:ind w:firstLineChars="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报叫</w:t>
      </w:r>
      <w:r w:rsidR="00912B41">
        <w:rPr>
          <w:rFonts w:ascii="微软雅黑" w:eastAsia="微软雅黑" w:hAnsi="微软雅黑" w:cs="微软雅黑" w:hint="eastAsia"/>
        </w:rPr>
        <w:t>后，番数增加2番</w:t>
      </w:r>
    </w:p>
    <w:p w14:paraId="4E6649E3" w14:textId="6C50E8D2" w:rsidR="006A6141" w:rsidRDefault="005D616D" w:rsidP="00AA30F2">
      <w:pPr>
        <w:pStyle w:val="a7"/>
        <w:numPr>
          <w:ilvl w:val="2"/>
          <w:numId w:val="4"/>
        </w:numPr>
        <w:ind w:firstLineChars="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抓</w:t>
      </w:r>
      <w:r w:rsidR="008504B1">
        <w:rPr>
          <w:rFonts w:ascii="微软雅黑" w:eastAsia="微软雅黑" w:hAnsi="微软雅黑" w:cs="微软雅黑" w:hint="eastAsia"/>
        </w:rPr>
        <w:t>报叫</w:t>
      </w:r>
      <w:r>
        <w:rPr>
          <w:rFonts w:ascii="微软雅黑" w:eastAsia="微软雅黑" w:hAnsi="微软雅黑" w:cs="微软雅黑" w:hint="eastAsia"/>
        </w:rPr>
        <w:t>：</w:t>
      </w:r>
      <w:r w:rsidR="008504B1">
        <w:rPr>
          <w:rFonts w:ascii="微软雅黑" w:eastAsia="微软雅黑" w:hAnsi="微软雅黑" w:cs="微软雅黑" w:hint="eastAsia"/>
        </w:rPr>
        <w:t>报叫</w:t>
      </w:r>
      <w:r w:rsidRPr="00B27414">
        <w:rPr>
          <w:rFonts w:ascii="微软雅黑" w:eastAsia="微软雅黑" w:hAnsi="微软雅黑" w:cs="微软雅黑" w:hint="eastAsia"/>
        </w:rPr>
        <w:t>者点炮或他人自摸，报叫玩家额外赔付</w:t>
      </w:r>
      <w:r w:rsidR="004F7910" w:rsidRPr="00B27414">
        <w:rPr>
          <w:rFonts w:ascii="微软雅黑" w:eastAsia="微软雅黑" w:hAnsi="微软雅黑" w:cs="微软雅黑" w:hint="eastAsia"/>
        </w:rPr>
        <w:t>（</w:t>
      </w:r>
      <w:r w:rsidRPr="00B27414">
        <w:rPr>
          <w:rFonts w:ascii="微软雅黑" w:eastAsia="微软雅黑" w:hAnsi="微软雅黑" w:cs="微软雅黑" w:hint="eastAsia"/>
          <w:b/>
          <w:color w:val="FF0000"/>
        </w:rPr>
        <w:t>2番</w:t>
      </w:r>
      <w:r w:rsidR="006A6141" w:rsidRPr="00B27414">
        <w:rPr>
          <w:rFonts w:ascii="微软雅黑" w:eastAsia="微软雅黑" w:hAnsi="微软雅黑" w:cs="微软雅黑" w:hint="eastAsia"/>
          <w:b/>
          <w:color w:val="FF0000"/>
        </w:rPr>
        <w:t xml:space="preserve"> +</w:t>
      </w:r>
      <w:r w:rsidR="006A6141" w:rsidRPr="00B27414">
        <w:rPr>
          <w:rFonts w:ascii="微软雅黑" w:eastAsia="微软雅黑" w:hAnsi="微软雅黑" w:cs="微软雅黑"/>
          <w:b/>
          <w:color w:val="FF0000"/>
        </w:rPr>
        <w:t xml:space="preserve"> </w:t>
      </w:r>
      <w:r w:rsidR="00400F84">
        <w:rPr>
          <w:rFonts w:ascii="微软雅黑" w:eastAsia="微软雅黑" w:hAnsi="微软雅黑" w:cs="微软雅黑" w:hint="eastAsia"/>
          <w:b/>
          <w:color w:val="FF0000"/>
        </w:rPr>
        <w:t>报叫者</w:t>
      </w:r>
      <w:r w:rsidR="006A6141" w:rsidRPr="00B27414">
        <w:rPr>
          <w:rFonts w:ascii="微软雅黑" w:eastAsia="微软雅黑" w:hAnsi="微软雅黑" w:cs="微软雅黑" w:hint="eastAsia"/>
          <w:b/>
          <w:color w:val="FF0000"/>
        </w:rPr>
        <w:t>杠牌番数</w:t>
      </w:r>
      <w:r w:rsidR="004F7910" w:rsidRPr="00B27414">
        <w:rPr>
          <w:rFonts w:ascii="微软雅黑" w:eastAsia="微软雅黑" w:hAnsi="微软雅黑" w:cs="微软雅黑" w:hint="eastAsia"/>
        </w:rPr>
        <w:t>）</w:t>
      </w:r>
    </w:p>
    <w:p w14:paraId="55FA0E1C" w14:textId="6322ADD2" w:rsidR="00335F57" w:rsidRDefault="00335F57" w:rsidP="00AA30F2">
      <w:pPr>
        <w:pStyle w:val="a7"/>
        <w:numPr>
          <w:ilvl w:val="2"/>
          <w:numId w:val="4"/>
        </w:numPr>
        <w:ind w:firstLineChars="0"/>
        <w:rPr>
          <w:rFonts w:ascii="微软雅黑" w:eastAsia="微软雅黑" w:hAnsi="微软雅黑" w:cs="微软雅黑"/>
        </w:rPr>
      </w:pPr>
      <w:bookmarkStart w:id="3" w:name="报叫规则报请胡"/>
      <w:r>
        <w:rPr>
          <w:rFonts w:ascii="微软雅黑" w:eastAsia="微软雅黑" w:hAnsi="微软雅黑" w:cs="微软雅黑" w:hint="eastAsia"/>
        </w:rPr>
        <w:t>报请胡</w:t>
      </w:r>
      <w:bookmarkEnd w:id="3"/>
    </w:p>
    <w:p w14:paraId="1640E980" w14:textId="3440379B" w:rsidR="00335F57" w:rsidRPr="00946DC6" w:rsidRDefault="00335F57" w:rsidP="00335F57">
      <w:pPr>
        <w:pStyle w:val="a7"/>
        <w:numPr>
          <w:ilvl w:val="3"/>
          <w:numId w:val="4"/>
        </w:numPr>
        <w:ind w:firstLineChars="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  <w:b/>
          <w:color w:val="FF0000"/>
        </w:rPr>
        <w:t>首轮摸到四对或五对可选择报请胡</w:t>
      </w:r>
      <w:r w:rsidR="00315C77">
        <w:rPr>
          <w:rFonts w:ascii="微软雅黑" w:eastAsia="微软雅黑" w:hAnsi="微软雅黑" w:cs="微软雅黑" w:hint="eastAsia"/>
          <w:b/>
          <w:color w:val="FF0000"/>
        </w:rPr>
        <w:t>（刻字算一对</w:t>
      </w:r>
      <w:r w:rsidR="00710144">
        <w:rPr>
          <w:rFonts w:ascii="微软雅黑" w:eastAsia="微软雅黑" w:hAnsi="微软雅黑" w:cs="微软雅黑" w:hint="eastAsia"/>
          <w:b/>
          <w:color w:val="FF0000"/>
        </w:rPr>
        <w:t>、杠算2对</w:t>
      </w:r>
      <w:r w:rsidR="00315C77">
        <w:rPr>
          <w:rFonts w:ascii="微软雅黑" w:eastAsia="微软雅黑" w:hAnsi="微软雅黑" w:cs="微软雅黑" w:hint="eastAsia"/>
          <w:b/>
          <w:color w:val="FF0000"/>
        </w:rPr>
        <w:t>）</w:t>
      </w:r>
    </w:p>
    <w:p w14:paraId="268C5D54" w14:textId="48A35F62" w:rsidR="00946DC6" w:rsidRPr="005949A6" w:rsidRDefault="00946DC6" w:rsidP="00946DC6">
      <w:pPr>
        <w:pStyle w:val="a7"/>
        <w:numPr>
          <w:ilvl w:val="4"/>
          <w:numId w:val="4"/>
        </w:numPr>
        <w:ind w:firstLineChars="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  <w:b/>
          <w:color w:val="FF0000"/>
        </w:rPr>
        <w:t>四对</w:t>
      </w:r>
      <w:r w:rsidR="00753459">
        <w:rPr>
          <w:rFonts w:ascii="微软雅黑" w:eastAsia="微软雅黑" w:hAnsi="微软雅黑" w:cs="微软雅黑" w:hint="eastAsia"/>
          <w:b/>
          <w:color w:val="FF0000"/>
        </w:rPr>
        <w:t>：</w:t>
      </w:r>
      <w:r w:rsidR="006572BA">
        <w:rPr>
          <w:rFonts w:ascii="微软雅黑" w:eastAsia="微软雅黑" w:hAnsi="微软雅黑" w:cs="微软雅黑" w:hint="eastAsia"/>
          <w:b/>
          <w:color w:val="FF0000"/>
        </w:rPr>
        <w:t>可</w:t>
      </w:r>
      <w:r w:rsidR="00753459">
        <w:rPr>
          <w:rFonts w:ascii="微软雅黑" w:eastAsia="微软雅黑" w:hAnsi="微软雅黑" w:cs="微软雅黑" w:hint="eastAsia"/>
          <w:b/>
          <w:color w:val="FF0000"/>
        </w:rPr>
        <w:t>先报叫</w:t>
      </w:r>
    </w:p>
    <w:p w14:paraId="59BA6492" w14:textId="08C00B18" w:rsidR="00104AB8" w:rsidRDefault="00315C77" w:rsidP="005949A6">
      <w:pPr>
        <w:pStyle w:val="a7"/>
        <w:numPr>
          <w:ilvl w:val="5"/>
          <w:numId w:val="4"/>
        </w:numPr>
        <w:ind w:firstLineChars="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当用户只能胡五对（请胡）牌型时，报叫后</w:t>
      </w:r>
      <w:r w:rsidR="00F97160">
        <w:rPr>
          <w:rFonts w:ascii="微软雅黑" w:eastAsia="微软雅黑" w:hAnsi="微软雅黑" w:cs="微软雅黑" w:hint="eastAsia"/>
        </w:rPr>
        <w:t>（可选择是否报叫）</w:t>
      </w:r>
    </w:p>
    <w:p w14:paraId="38AF1E4F" w14:textId="50B228D2" w:rsidR="005949A6" w:rsidRDefault="00104AB8" w:rsidP="00104AB8">
      <w:pPr>
        <w:pStyle w:val="a7"/>
        <w:numPr>
          <w:ilvl w:val="6"/>
          <w:numId w:val="4"/>
        </w:numPr>
        <w:ind w:firstLineChars="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/>
        </w:rPr>
        <w:t>11张牌：</w:t>
      </w:r>
      <w:r w:rsidR="00315C77">
        <w:rPr>
          <w:rFonts w:ascii="微软雅黑" w:eastAsia="微软雅黑" w:hAnsi="微软雅黑" w:cs="微软雅黑" w:hint="eastAsia"/>
        </w:rPr>
        <w:t>3张单牌中选择</w:t>
      </w:r>
      <w:r w:rsidR="00995EFB">
        <w:rPr>
          <w:rFonts w:ascii="微软雅黑" w:eastAsia="微软雅黑" w:hAnsi="微软雅黑" w:cs="微软雅黑" w:hint="eastAsia"/>
        </w:rPr>
        <w:t>1张打出</w:t>
      </w:r>
      <w:r w:rsidR="00763656">
        <w:rPr>
          <w:rFonts w:ascii="微软雅黑" w:eastAsia="微软雅黑" w:hAnsi="微软雅黑" w:cs="微软雅黑" w:hint="eastAsia"/>
        </w:rPr>
        <w:t>（此时手牌无叫）</w:t>
      </w:r>
      <w:r w:rsidR="00C73083">
        <w:rPr>
          <w:rFonts w:ascii="微软雅黑" w:eastAsia="微软雅黑" w:hAnsi="微软雅黑" w:cs="微软雅黑" w:hint="eastAsia"/>
        </w:rPr>
        <w:t>。当摸到另外2张单牌中任意一张时，形成请胡牌</w:t>
      </w:r>
      <w:r w:rsidR="00960235">
        <w:rPr>
          <w:rFonts w:ascii="微软雅黑" w:eastAsia="微软雅黑" w:hAnsi="微软雅黑" w:cs="微软雅黑" w:hint="eastAsia"/>
        </w:rPr>
        <w:t>。此时可选择是否进行请胡，选择“过”打出摸到的牌</w:t>
      </w:r>
      <w:r w:rsidR="002A0AA1">
        <w:rPr>
          <w:rFonts w:ascii="微软雅黑" w:eastAsia="微软雅黑" w:hAnsi="微软雅黑" w:cs="微软雅黑" w:hint="eastAsia"/>
        </w:rPr>
        <w:t>。选择请胡后，将单牌打出，进行其他用户胡牌判断。</w:t>
      </w:r>
    </w:p>
    <w:p w14:paraId="5321438C" w14:textId="0AA4858D" w:rsidR="00104AB8" w:rsidRDefault="00104AB8" w:rsidP="00104AB8">
      <w:pPr>
        <w:pStyle w:val="a7"/>
        <w:numPr>
          <w:ilvl w:val="6"/>
          <w:numId w:val="4"/>
        </w:numPr>
        <w:ind w:firstLineChars="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/>
        </w:rPr>
        <w:t>10张牌：</w:t>
      </w:r>
      <w:r w:rsidR="009D4183">
        <w:rPr>
          <w:rFonts w:ascii="微软雅黑" w:eastAsia="微软雅黑" w:hAnsi="微软雅黑" w:cs="微软雅黑" w:hint="eastAsia"/>
        </w:rPr>
        <w:t>当摸到另外2张单牌中任意一张时，形成请胡牌。此时可选择是否进行请胡，选择“过”打出摸到的牌。选择请胡后，将单牌打出，进行其他用户胡牌判断。</w:t>
      </w:r>
    </w:p>
    <w:p w14:paraId="3A8BC84B" w14:textId="77777777" w:rsidR="00084E0F" w:rsidRPr="007E220A" w:rsidRDefault="00F25EFA" w:rsidP="005949A6">
      <w:pPr>
        <w:pStyle w:val="a7"/>
        <w:numPr>
          <w:ilvl w:val="5"/>
          <w:numId w:val="4"/>
        </w:numPr>
        <w:ind w:firstLineChars="0"/>
        <w:rPr>
          <w:rFonts w:ascii="微软雅黑" w:eastAsia="微软雅黑" w:hAnsi="微软雅黑" w:cs="微软雅黑"/>
        </w:rPr>
      </w:pPr>
      <w:r w:rsidRPr="007E220A">
        <w:rPr>
          <w:rFonts w:ascii="微软雅黑" w:eastAsia="微软雅黑" w:hAnsi="微软雅黑" w:cs="微软雅黑" w:hint="eastAsia"/>
        </w:rPr>
        <w:t>当用户可胡多种牌型，</w:t>
      </w:r>
      <w:r w:rsidR="00084E0F" w:rsidRPr="007E220A">
        <w:rPr>
          <w:rFonts w:ascii="微软雅黑" w:eastAsia="微软雅黑" w:hAnsi="微软雅黑" w:cs="微软雅黑" w:hint="eastAsia"/>
        </w:rPr>
        <w:t>报叫后（可选择是否报叫）</w:t>
      </w:r>
    </w:p>
    <w:p w14:paraId="3CA48B4D" w14:textId="4E70C6D1" w:rsidR="00F25EFA" w:rsidRDefault="00084E0F" w:rsidP="00084E0F">
      <w:pPr>
        <w:pStyle w:val="a7"/>
        <w:numPr>
          <w:ilvl w:val="6"/>
          <w:numId w:val="4"/>
        </w:numPr>
        <w:ind w:firstLineChars="0"/>
        <w:rPr>
          <w:rFonts w:ascii="微软雅黑" w:eastAsia="微软雅黑" w:hAnsi="微软雅黑" w:cs="微软雅黑"/>
        </w:rPr>
      </w:pPr>
      <w:r w:rsidRPr="007E220A">
        <w:rPr>
          <w:rFonts w:ascii="微软雅黑" w:eastAsia="微软雅黑" w:hAnsi="微软雅黑" w:cs="微软雅黑"/>
        </w:rPr>
        <w:t>11张牌：</w:t>
      </w:r>
      <w:r w:rsidR="007D6958" w:rsidRPr="007E220A">
        <w:rPr>
          <w:rFonts w:ascii="微软雅黑" w:eastAsia="微软雅黑" w:hAnsi="微软雅黑" w:cs="微软雅黑" w:hint="eastAsia"/>
        </w:rPr>
        <w:t>给用户对应出牌提示。根据用户打出的牌确定还</w:t>
      </w:r>
      <w:r w:rsidR="007D6958">
        <w:rPr>
          <w:rFonts w:ascii="微软雅黑" w:eastAsia="微软雅黑" w:hAnsi="微软雅黑" w:cs="微软雅黑" w:hint="eastAsia"/>
        </w:rPr>
        <w:t>胡什么牌型</w:t>
      </w:r>
      <w:r w:rsidR="00442F6F">
        <w:rPr>
          <w:rFonts w:ascii="微软雅黑" w:eastAsia="微软雅黑" w:hAnsi="微软雅黑" w:cs="微软雅黑" w:hint="eastAsia"/>
        </w:rPr>
        <w:t>。当形成请胡时，此时可选择是否进行请胡，选择“过”打出摸到的牌。选择请胡后，将单牌打出，进行其</w:t>
      </w:r>
      <w:r w:rsidR="00442F6F">
        <w:rPr>
          <w:rFonts w:ascii="微软雅黑" w:eastAsia="微软雅黑" w:hAnsi="微软雅黑" w:cs="微软雅黑" w:hint="eastAsia"/>
        </w:rPr>
        <w:lastRenderedPageBreak/>
        <w:t>他用户胡牌判断。</w:t>
      </w:r>
    </w:p>
    <w:p w14:paraId="5788151E" w14:textId="7650C8CE" w:rsidR="00E674E8" w:rsidRDefault="00E674E8" w:rsidP="00E674E8">
      <w:pPr>
        <w:pStyle w:val="a7"/>
        <w:ind w:left="2940" w:firstLineChars="0" w:firstLine="0"/>
        <w:rPr>
          <w:rFonts w:ascii="微软雅黑" w:eastAsia="微软雅黑" w:hAnsi="微软雅黑" w:cs="微软雅黑"/>
        </w:rPr>
      </w:pPr>
      <w:r w:rsidRPr="00F25EFA">
        <w:rPr>
          <w:rFonts w:ascii="微软雅黑" w:eastAsia="微软雅黑" w:hAnsi="微软雅黑" w:cs="微软雅黑" w:hint="eastAsia"/>
          <w:b/>
          <w:color w:val="00B050"/>
        </w:rPr>
        <w:t>/</w:t>
      </w:r>
      <w:r w:rsidRPr="00F25EFA">
        <w:rPr>
          <w:rFonts w:ascii="微软雅黑" w:eastAsia="微软雅黑" w:hAnsi="微软雅黑" w:cs="微软雅黑"/>
          <w:b/>
          <w:color w:val="00B050"/>
        </w:rPr>
        <w:t>/</w:t>
      </w:r>
      <w:r w:rsidRPr="00F25EFA">
        <w:rPr>
          <w:rFonts w:ascii="微软雅黑" w:eastAsia="微软雅黑" w:hAnsi="微软雅黑" w:cs="微软雅黑" w:hint="eastAsia"/>
          <w:b/>
          <w:color w:val="00B050"/>
        </w:rPr>
        <w:t>牌型：11、22、33、44、5、6</w:t>
      </w:r>
      <w:r>
        <w:rPr>
          <w:rFonts w:ascii="微软雅黑" w:eastAsia="微软雅黑" w:hAnsi="微软雅黑" w:cs="微软雅黑" w:hint="eastAsia"/>
          <w:b/>
          <w:color w:val="00B050"/>
        </w:rPr>
        <w:t>、8</w:t>
      </w:r>
    </w:p>
    <w:p w14:paraId="798749CF" w14:textId="1DB7B74C" w:rsidR="00E13681" w:rsidRPr="005949A6" w:rsidRDefault="00E13681" w:rsidP="00084E0F">
      <w:pPr>
        <w:pStyle w:val="a7"/>
        <w:numPr>
          <w:ilvl w:val="6"/>
          <w:numId w:val="4"/>
        </w:numPr>
        <w:ind w:firstLineChars="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/>
        </w:rPr>
        <w:t>10张牌：</w:t>
      </w:r>
      <w:r w:rsidR="007F7312">
        <w:rPr>
          <w:rFonts w:ascii="微软雅黑" w:eastAsia="微软雅黑" w:hAnsi="微软雅黑" w:cs="微软雅黑" w:hint="eastAsia"/>
        </w:rPr>
        <w:t>当形成请胡时，此时可选择是否进行请胡，选择“过”打出摸到的牌。选择请胡后，将单牌打出，进行其他用户胡牌判断。</w:t>
      </w:r>
    </w:p>
    <w:p w14:paraId="2D09B19E" w14:textId="0CC8C076" w:rsidR="005949A6" w:rsidRPr="00F25EFA" w:rsidRDefault="005949A6" w:rsidP="0098542C">
      <w:pPr>
        <w:pStyle w:val="a7"/>
        <w:ind w:left="2520" w:firstLineChars="0"/>
        <w:rPr>
          <w:rFonts w:ascii="微软雅黑" w:eastAsia="微软雅黑" w:hAnsi="微软雅黑" w:cs="微软雅黑"/>
          <w:color w:val="00B050"/>
        </w:rPr>
      </w:pPr>
      <w:r w:rsidRPr="00F25EFA">
        <w:rPr>
          <w:rFonts w:ascii="微软雅黑" w:eastAsia="微软雅黑" w:hAnsi="微软雅黑" w:cs="微软雅黑" w:hint="eastAsia"/>
          <w:b/>
          <w:color w:val="00B050"/>
        </w:rPr>
        <w:t>/</w:t>
      </w:r>
      <w:r w:rsidRPr="00F25EFA">
        <w:rPr>
          <w:rFonts w:ascii="微软雅黑" w:eastAsia="微软雅黑" w:hAnsi="微软雅黑" w:cs="微软雅黑"/>
          <w:b/>
          <w:color w:val="00B050"/>
        </w:rPr>
        <w:t>/</w:t>
      </w:r>
      <w:r w:rsidRPr="00F25EFA">
        <w:rPr>
          <w:rFonts w:ascii="微软雅黑" w:eastAsia="微软雅黑" w:hAnsi="微软雅黑" w:cs="微软雅黑" w:hint="eastAsia"/>
          <w:b/>
          <w:color w:val="00B050"/>
        </w:rPr>
        <w:t>牌型：11、22、33、44、5、6</w:t>
      </w:r>
    </w:p>
    <w:p w14:paraId="11A4E64F" w14:textId="47D5F5CB" w:rsidR="00691182" w:rsidRPr="00691182" w:rsidRDefault="00946DC6" w:rsidP="00946DC6">
      <w:pPr>
        <w:pStyle w:val="a7"/>
        <w:numPr>
          <w:ilvl w:val="4"/>
          <w:numId w:val="4"/>
        </w:numPr>
        <w:ind w:firstLineChars="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  <w:b/>
          <w:color w:val="FF0000"/>
        </w:rPr>
        <w:t>五对</w:t>
      </w:r>
    </w:p>
    <w:p w14:paraId="4A0B94D0" w14:textId="7090984D" w:rsidR="006C09C4" w:rsidRDefault="009314AA" w:rsidP="00691182">
      <w:pPr>
        <w:pStyle w:val="a7"/>
        <w:numPr>
          <w:ilvl w:val="5"/>
          <w:numId w:val="4"/>
        </w:numPr>
        <w:ind w:firstLineChars="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当用户只能胡五对（请胡）牌型时，报叫后</w:t>
      </w:r>
      <w:r w:rsidR="006C09C4">
        <w:rPr>
          <w:rFonts w:ascii="微软雅黑" w:eastAsia="微软雅黑" w:hAnsi="微软雅黑" w:cs="微软雅黑" w:hint="eastAsia"/>
        </w:rPr>
        <w:t>（可选择是否报叫）</w:t>
      </w:r>
    </w:p>
    <w:p w14:paraId="762FAE17" w14:textId="0A3D7EB5" w:rsidR="006C09C4" w:rsidRDefault="006C09C4" w:rsidP="006C09C4">
      <w:pPr>
        <w:pStyle w:val="a7"/>
        <w:numPr>
          <w:ilvl w:val="6"/>
          <w:numId w:val="4"/>
        </w:numPr>
        <w:ind w:firstLineChars="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11张牌</w:t>
      </w:r>
      <w:r w:rsidR="007A287D">
        <w:rPr>
          <w:rFonts w:ascii="微软雅黑" w:eastAsia="微软雅黑" w:hAnsi="微软雅黑" w:cs="微软雅黑" w:hint="eastAsia"/>
        </w:rPr>
        <w:t>：请胡不可取消（必须点击请胡），请胡后，将单牌打出，进行其他用户胡牌判断</w:t>
      </w:r>
    </w:p>
    <w:p w14:paraId="374458FE" w14:textId="17DA202A" w:rsidR="009314AA" w:rsidRPr="007A287D" w:rsidRDefault="006C09C4" w:rsidP="007A287D">
      <w:pPr>
        <w:pStyle w:val="a7"/>
        <w:numPr>
          <w:ilvl w:val="6"/>
          <w:numId w:val="4"/>
        </w:numPr>
        <w:ind w:firstLineChars="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10张牌</w:t>
      </w:r>
      <w:r w:rsidR="007A3B7E">
        <w:rPr>
          <w:rFonts w:ascii="微软雅黑" w:eastAsia="微软雅黑" w:hAnsi="微软雅黑" w:cs="微软雅黑" w:hint="eastAsia"/>
        </w:rPr>
        <w:t>：等待自己摸牌时，显示请胡按钮，请胡不可取消（必须点击请胡），请胡后，将单牌打出，进行其他用户胡牌判断</w:t>
      </w:r>
    </w:p>
    <w:p w14:paraId="7F5151C3" w14:textId="77777777" w:rsidR="005A08E8" w:rsidRDefault="00D13324" w:rsidP="00691182">
      <w:pPr>
        <w:pStyle w:val="a7"/>
        <w:numPr>
          <w:ilvl w:val="5"/>
          <w:numId w:val="4"/>
        </w:numPr>
        <w:ind w:firstLineChars="0"/>
        <w:rPr>
          <w:rFonts w:ascii="微软雅黑" w:eastAsia="微软雅黑" w:hAnsi="微软雅黑" w:cs="微软雅黑"/>
        </w:rPr>
      </w:pPr>
      <w:r w:rsidRPr="005D6009">
        <w:rPr>
          <w:rFonts w:ascii="微软雅黑" w:eastAsia="微软雅黑" w:hAnsi="微软雅黑" w:cs="微软雅黑" w:hint="eastAsia"/>
        </w:rPr>
        <w:t>当</w:t>
      </w:r>
      <w:r w:rsidR="00753459" w:rsidRPr="005D6009">
        <w:rPr>
          <w:rFonts w:ascii="微软雅黑" w:eastAsia="微软雅黑" w:hAnsi="微软雅黑" w:cs="微软雅黑" w:hint="eastAsia"/>
        </w:rPr>
        <w:t>用户可胡多种牌型，</w:t>
      </w:r>
      <w:r w:rsidR="005A08E8">
        <w:rPr>
          <w:rFonts w:ascii="微软雅黑" w:eastAsia="微软雅黑" w:hAnsi="微软雅黑" w:cs="微软雅黑" w:hint="eastAsia"/>
        </w:rPr>
        <w:t>报叫后（可选择是否报叫）</w:t>
      </w:r>
    </w:p>
    <w:p w14:paraId="5CD77F21" w14:textId="6A7C7977" w:rsidR="005D6009" w:rsidRDefault="005A08E8" w:rsidP="005A08E8">
      <w:pPr>
        <w:pStyle w:val="a7"/>
        <w:numPr>
          <w:ilvl w:val="6"/>
          <w:numId w:val="4"/>
        </w:numPr>
        <w:ind w:firstLineChars="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11张牌：</w:t>
      </w:r>
      <w:r w:rsidR="005D6009">
        <w:rPr>
          <w:rFonts w:ascii="微软雅黑" w:eastAsia="微软雅黑" w:hAnsi="微软雅黑" w:cs="微软雅黑" w:hint="eastAsia"/>
        </w:rPr>
        <w:t>给用户对应出牌提示</w:t>
      </w:r>
      <w:r w:rsidR="00840BAB">
        <w:rPr>
          <w:rFonts w:ascii="微软雅黑" w:eastAsia="微软雅黑" w:hAnsi="微软雅黑" w:cs="微软雅黑" w:hint="eastAsia"/>
        </w:rPr>
        <w:t>。根据用户打出的牌确定</w:t>
      </w:r>
      <w:r w:rsidR="00AB2C68">
        <w:rPr>
          <w:rFonts w:ascii="微软雅黑" w:eastAsia="微软雅黑" w:hAnsi="微软雅黑" w:cs="微软雅黑" w:hint="eastAsia"/>
        </w:rPr>
        <w:t>还胡什么牌型。若还可胡请胡牌型，</w:t>
      </w:r>
      <w:r w:rsidR="00B4155C">
        <w:rPr>
          <w:rFonts w:ascii="微软雅黑" w:eastAsia="微软雅黑" w:hAnsi="微软雅黑" w:cs="微软雅黑" w:hint="eastAsia"/>
        </w:rPr>
        <w:t>等待自己摸牌时，显示请胡按钮，请胡不可取消（必须点击请胡），请胡后，将单牌打出，进行其他用户胡牌判断</w:t>
      </w:r>
    </w:p>
    <w:p w14:paraId="754A59AD" w14:textId="405F438D" w:rsidR="00AC4268" w:rsidRDefault="00AC4268" w:rsidP="00AC4268">
      <w:pPr>
        <w:pStyle w:val="a7"/>
        <w:ind w:left="2940" w:firstLineChars="0" w:firstLine="0"/>
        <w:rPr>
          <w:rFonts w:ascii="微软雅黑" w:eastAsia="微软雅黑" w:hAnsi="微软雅黑" w:cs="微软雅黑"/>
        </w:rPr>
      </w:pPr>
      <w:r w:rsidRPr="00D3029A">
        <w:rPr>
          <w:rFonts w:ascii="微软雅黑" w:eastAsia="微软雅黑" w:hAnsi="微软雅黑" w:cs="微软雅黑" w:hint="eastAsia"/>
          <w:b/>
          <w:color w:val="00B050"/>
        </w:rPr>
        <w:t>/</w:t>
      </w:r>
      <w:r w:rsidRPr="00D3029A">
        <w:rPr>
          <w:rFonts w:ascii="微软雅黑" w:eastAsia="微软雅黑" w:hAnsi="微软雅黑" w:cs="微软雅黑"/>
          <w:b/>
          <w:color w:val="00B050"/>
        </w:rPr>
        <w:t>/</w:t>
      </w:r>
      <w:r w:rsidRPr="00D3029A">
        <w:rPr>
          <w:rFonts w:ascii="微软雅黑" w:eastAsia="微软雅黑" w:hAnsi="微软雅黑" w:cs="微软雅黑" w:hint="eastAsia"/>
          <w:b/>
          <w:color w:val="00B050"/>
        </w:rPr>
        <w:t>牌型：11、22、33、44、55、6</w:t>
      </w:r>
    </w:p>
    <w:p w14:paraId="383CC4BF" w14:textId="54CFA9E8" w:rsidR="005A08E8" w:rsidRDefault="005A08E8" w:rsidP="005A08E8">
      <w:pPr>
        <w:pStyle w:val="a7"/>
        <w:numPr>
          <w:ilvl w:val="6"/>
          <w:numId w:val="4"/>
        </w:numPr>
        <w:ind w:firstLineChars="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10张牌：</w:t>
      </w:r>
      <w:r w:rsidR="00CD6458">
        <w:rPr>
          <w:rFonts w:ascii="微软雅黑" w:eastAsia="微软雅黑" w:hAnsi="微软雅黑" w:cs="微软雅黑" w:hint="eastAsia"/>
        </w:rPr>
        <w:t>等待自己摸牌时，显示请胡按钮，</w:t>
      </w:r>
      <w:r w:rsidR="00CD6458" w:rsidRPr="005D6009">
        <w:rPr>
          <w:rFonts w:ascii="微软雅黑" w:eastAsia="微软雅黑" w:hAnsi="微软雅黑" w:cs="微软雅黑" w:hint="eastAsia"/>
        </w:rPr>
        <w:t>如果选择请胡，自动打出请胡的牌，</w:t>
      </w:r>
      <w:r w:rsidR="008B5B8C">
        <w:rPr>
          <w:rFonts w:ascii="微软雅黑" w:eastAsia="微软雅黑" w:hAnsi="微软雅黑" w:cs="微软雅黑" w:hint="eastAsia"/>
        </w:rPr>
        <w:t>请胡不可取消（必须点击请胡），请胡后，将单牌打出，进行其他用户胡牌判断</w:t>
      </w:r>
    </w:p>
    <w:p w14:paraId="6A659545" w14:textId="152748F6" w:rsidR="002F2582" w:rsidRPr="00D3029A" w:rsidRDefault="002F2582" w:rsidP="00AC4268">
      <w:pPr>
        <w:pStyle w:val="a7"/>
        <w:ind w:left="2520" w:firstLineChars="0"/>
        <w:rPr>
          <w:rFonts w:ascii="微软雅黑" w:eastAsia="微软雅黑" w:hAnsi="微软雅黑" w:cs="微软雅黑"/>
          <w:color w:val="00B050"/>
        </w:rPr>
      </w:pPr>
      <w:r w:rsidRPr="00D3029A">
        <w:rPr>
          <w:rFonts w:ascii="微软雅黑" w:eastAsia="微软雅黑" w:hAnsi="微软雅黑" w:cs="微软雅黑" w:hint="eastAsia"/>
          <w:b/>
          <w:color w:val="00B050"/>
        </w:rPr>
        <w:lastRenderedPageBreak/>
        <w:t>/</w:t>
      </w:r>
      <w:r w:rsidRPr="00D3029A">
        <w:rPr>
          <w:rFonts w:ascii="微软雅黑" w:eastAsia="微软雅黑" w:hAnsi="微软雅黑" w:cs="微软雅黑"/>
          <w:b/>
          <w:color w:val="00B050"/>
        </w:rPr>
        <w:t>/</w:t>
      </w:r>
      <w:r w:rsidR="00D3029A" w:rsidRPr="00D3029A">
        <w:rPr>
          <w:rFonts w:ascii="微软雅黑" w:eastAsia="微软雅黑" w:hAnsi="微软雅黑" w:cs="微软雅黑" w:hint="eastAsia"/>
          <w:b/>
          <w:color w:val="00B050"/>
        </w:rPr>
        <w:t>牌型：</w:t>
      </w:r>
      <w:r w:rsidRPr="00D3029A">
        <w:rPr>
          <w:rFonts w:ascii="微软雅黑" w:eastAsia="微软雅黑" w:hAnsi="微软雅黑" w:cs="微软雅黑" w:hint="eastAsia"/>
          <w:b/>
          <w:color w:val="00B050"/>
        </w:rPr>
        <w:t>11、22、33、44、55</w:t>
      </w:r>
    </w:p>
    <w:p w14:paraId="44734C3F" w14:textId="66BAB2AB" w:rsidR="00335F57" w:rsidRDefault="004317B5" w:rsidP="008E6158">
      <w:pPr>
        <w:pStyle w:val="a7"/>
        <w:numPr>
          <w:ilvl w:val="5"/>
          <w:numId w:val="4"/>
        </w:numPr>
        <w:ind w:firstLineChars="0"/>
        <w:rPr>
          <w:rFonts w:ascii="微软雅黑" w:eastAsia="微软雅黑" w:hAnsi="微软雅黑" w:cs="微软雅黑"/>
        </w:rPr>
      </w:pPr>
      <w:ins w:id="4" w:author="admin" w:date="2019-04-23T18:02:00Z">
        <w:r>
          <w:rPr>
            <w:rFonts w:ascii="微软雅黑" w:eastAsia="微软雅黑" w:hAnsi="微软雅黑" w:cs="微软雅黑" w:hint="eastAsia"/>
          </w:rPr>
          <w:t>当为庄家时，</w:t>
        </w:r>
        <w:r w:rsidR="00935DF9">
          <w:rPr>
            <w:rFonts w:ascii="微软雅黑" w:eastAsia="微软雅黑" w:hAnsi="微软雅黑" w:cs="微软雅黑" w:hint="eastAsia"/>
          </w:rPr>
          <w:t>可先进行报叫，</w:t>
        </w:r>
        <w:r w:rsidR="0020493E">
          <w:rPr>
            <w:rFonts w:ascii="微软雅黑" w:eastAsia="微软雅黑" w:hAnsi="微软雅黑" w:cs="微软雅黑" w:hint="eastAsia"/>
          </w:rPr>
          <w:t>再进行</w:t>
        </w:r>
      </w:ins>
      <w:r w:rsidR="00335F57">
        <w:rPr>
          <w:rFonts w:ascii="微软雅黑" w:eastAsia="微软雅黑" w:hAnsi="微软雅黑" w:cs="微软雅黑" w:hint="eastAsia"/>
        </w:rPr>
        <w:t>请胡</w:t>
      </w:r>
      <w:r w:rsidR="00AB22CE">
        <w:rPr>
          <w:rFonts w:ascii="微软雅黑" w:eastAsia="微软雅黑" w:hAnsi="微软雅黑" w:cs="微软雅黑" w:hint="eastAsia"/>
        </w:rPr>
        <w:t>后</w:t>
      </w:r>
      <w:r w:rsidR="00335F57">
        <w:rPr>
          <w:rFonts w:ascii="微软雅黑" w:eastAsia="微软雅黑" w:hAnsi="微软雅黑" w:cs="微软雅黑" w:hint="eastAsia"/>
        </w:rPr>
        <w:t>，无人炮胡，则可胡天胡牌</w:t>
      </w:r>
    </w:p>
    <w:p w14:paraId="5573C968" w14:textId="0CAA231C" w:rsidR="009E345F" w:rsidRDefault="009E345F" w:rsidP="009E345F">
      <w:pPr>
        <w:pStyle w:val="a7"/>
        <w:numPr>
          <w:ilvl w:val="0"/>
          <w:numId w:val="9"/>
        </w:numPr>
        <w:ind w:firstLineChars="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流程图</w:t>
      </w:r>
    </w:p>
    <w:p w14:paraId="761191EE" w14:textId="30F57FC8" w:rsidR="009E345F" w:rsidRPr="009E345F" w:rsidRDefault="009E259A" w:rsidP="009E345F">
      <w:pPr>
        <w:pStyle w:val="a7"/>
        <w:ind w:left="1680" w:firstLineChars="0" w:firstLine="0"/>
        <w:rPr>
          <w:rFonts w:ascii="微软雅黑" w:eastAsia="微软雅黑" w:hAnsi="微软雅黑" w:cs="微软雅黑"/>
        </w:rPr>
      </w:pPr>
      <w:r>
        <w:object w:dxaOrig="12471" w:dyaOrig="14088" w14:anchorId="7B029156">
          <v:shape id="_x0000_i1027" type="#_x0000_t75" style="width:326.25pt;height:368.25pt" o:ole="">
            <v:imagedata r:id="rId10" o:title=""/>
          </v:shape>
          <o:OLEObject Type="Embed" ProgID="Visio.Drawing.11" ShapeID="_x0000_i1027" DrawAspect="Content" ObjectID="_1618833398" r:id="rId11"/>
        </w:object>
      </w:r>
    </w:p>
    <w:p w14:paraId="2A2A5DF9" w14:textId="2867B829" w:rsidR="00AF4A78" w:rsidRDefault="00D818A5" w:rsidP="00AF4A78">
      <w:pPr>
        <w:pStyle w:val="a7"/>
        <w:numPr>
          <w:ilvl w:val="0"/>
          <w:numId w:val="4"/>
        </w:numPr>
        <w:ind w:firstLineChars="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玩法</w:t>
      </w:r>
      <w:r w:rsidR="00AF4A78">
        <w:rPr>
          <w:rFonts w:ascii="微软雅黑" w:eastAsia="微软雅黑" w:hAnsi="微软雅黑" w:cs="微软雅黑" w:hint="eastAsia"/>
        </w:rPr>
        <w:t>流程界面</w:t>
      </w:r>
    </w:p>
    <w:p w14:paraId="2E10BA0A" w14:textId="27DE6D21" w:rsidR="000B1311" w:rsidRDefault="000B1311" w:rsidP="000B1311">
      <w:pPr>
        <w:pStyle w:val="a7"/>
        <w:numPr>
          <w:ilvl w:val="1"/>
          <w:numId w:val="4"/>
        </w:numPr>
        <w:ind w:firstLineChars="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匹配场入口增加</w:t>
      </w:r>
    </w:p>
    <w:p w14:paraId="4172D2D8" w14:textId="6C940297" w:rsidR="00400046" w:rsidRDefault="00400046" w:rsidP="00400046">
      <w:pPr>
        <w:pStyle w:val="a7"/>
        <w:ind w:left="840" w:firstLineChars="0" w:firstLine="0"/>
        <w:rPr>
          <w:rFonts w:ascii="微软雅黑" w:eastAsia="微软雅黑" w:hAnsi="微软雅黑" w:cs="微软雅黑"/>
        </w:rPr>
      </w:pPr>
      <w:r>
        <w:rPr>
          <w:noProof/>
        </w:rPr>
        <w:lastRenderedPageBreak/>
        <w:drawing>
          <wp:inline distT="0" distB="0" distL="0" distR="0" wp14:anchorId="7C50A489" wp14:editId="217A5177">
            <wp:extent cx="4324350" cy="2449563"/>
            <wp:effectExtent l="0" t="0" r="0" b="825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328319" cy="2451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45C30" w14:textId="45B6B69D" w:rsidR="00400046" w:rsidRDefault="00400046" w:rsidP="00400046">
      <w:pPr>
        <w:pStyle w:val="a7"/>
        <w:numPr>
          <w:ilvl w:val="0"/>
          <w:numId w:val="10"/>
        </w:numPr>
        <w:ind w:firstLineChars="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在二级游戏大厅内显示对应断勾</w:t>
      </w:r>
      <w:r w:rsidR="002419DB">
        <w:rPr>
          <w:rFonts w:ascii="微软雅黑" w:eastAsia="微软雅黑" w:hAnsi="微软雅黑" w:cs="微软雅黑" w:hint="eastAsia"/>
        </w:rPr>
        <w:t>卡</w:t>
      </w:r>
      <w:r>
        <w:rPr>
          <w:rFonts w:ascii="微软雅黑" w:eastAsia="微软雅黑" w:hAnsi="微软雅黑" w:cs="微软雅黑" w:hint="eastAsia"/>
        </w:rPr>
        <w:t>麻将入口</w:t>
      </w:r>
    </w:p>
    <w:p w14:paraId="5124F5BE" w14:textId="3E8A8B46" w:rsidR="009062F0" w:rsidRDefault="00C47087" w:rsidP="00400046">
      <w:pPr>
        <w:pStyle w:val="a7"/>
        <w:numPr>
          <w:ilvl w:val="0"/>
          <w:numId w:val="10"/>
        </w:numPr>
        <w:ind w:firstLineChars="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匹配场设定</w:t>
      </w:r>
    </w:p>
    <w:tbl>
      <w:tblPr>
        <w:tblStyle w:val="5-4"/>
        <w:tblW w:w="0" w:type="auto"/>
        <w:tblInd w:w="1420" w:type="dxa"/>
        <w:tblLook w:val="04A0" w:firstRow="1" w:lastRow="0" w:firstColumn="1" w:lastColumn="0" w:noHBand="0" w:noVBand="1"/>
      </w:tblPr>
      <w:tblGrid>
        <w:gridCol w:w="1527"/>
        <w:gridCol w:w="1319"/>
        <w:gridCol w:w="1319"/>
        <w:gridCol w:w="1319"/>
        <w:gridCol w:w="1320"/>
      </w:tblGrid>
      <w:tr w:rsidR="00C47087" w:rsidRPr="00C47087" w14:paraId="4876E1E7" w14:textId="77777777" w:rsidTr="00641AF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27" w:type="dxa"/>
          </w:tcPr>
          <w:p w14:paraId="71D09054" w14:textId="77777777" w:rsidR="00C47087" w:rsidRPr="00C47087" w:rsidRDefault="00C47087" w:rsidP="00EE6035">
            <w:pPr>
              <w:rPr>
                <w:rFonts w:ascii="微软雅黑" w:eastAsia="微软雅黑" w:hAnsi="微软雅黑" w:cs="微软雅黑"/>
                <w:sz w:val="18"/>
                <w:szCs w:val="18"/>
              </w:rPr>
            </w:pPr>
          </w:p>
        </w:tc>
        <w:tc>
          <w:tcPr>
            <w:tcW w:w="1319" w:type="dxa"/>
          </w:tcPr>
          <w:p w14:paraId="693DED89" w14:textId="77777777" w:rsidR="00C47087" w:rsidRPr="00C47087" w:rsidRDefault="00C47087" w:rsidP="00EE603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 w:cs="微软雅黑"/>
                <w:sz w:val="18"/>
                <w:szCs w:val="18"/>
              </w:rPr>
            </w:pPr>
            <w:r w:rsidRPr="00C47087">
              <w:rPr>
                <w:rFonts w:ascii="微软雅黑" w:eastAsia="微软雅黑" w:hAnsi="微软雅黑" w:cs="微软雅黑" w:hint="eastAsia"/>
                <w:sz w:val="18"/>
                <w:szCs w:val="18"/>
              </w:rPr>
              <w:t>新手场</w:t>
            </w:r>
          </w:p>
        </w:tc>
        <w:tc>
          <w:tcPr>
            <w:tcW w:w="1319" w:type="dxa"/>
          </w:tcPr>
          <w:p w14:paraId="07CE86E7" w14:textId="77777777" w:rsidR="00C47087" w:rsidRPr="00C47087" w:rsidRDefault="00C47087" w:rsidP="00EE603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 w:cs="微软雅黑"/>
                <w:sz w:val="18"/>
                <w:szCs w:val="18"/>
              </w:rPr>
            </w:pPr>
            <w:r w:rsidRPr="00C47087">
              <w:rPr>
                <w:rFonts w:ascii="微软雅黑" w:eastAsia="微软雅黑" w:hAnsi="微软雅黑" w:cs="微软雅黑" w:hint="eastAsia"/>
                <w:sz w:val="18"/>
                <w:szCs w:val="18"/>
              </w:rPr>
              <w:t>三星场</w:t>
            </w:r>
          </w:p>
        </w:tc>
        <w:tc>
          <w:tcPr>
            <w:tcW w:w="1319" w:type="dxa"/>
          </w:tcPr>
          <w:p w14:paraId="1919EF23" w14:textId="77777777" w:rsidR="00C47087" w:rsidRPr="00C47087" w:rsidRDefault="00C47087" w:rsidP="00EE603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 w:cs="微软雅黑"/>
                <w:sz w:val="18"/>
                <w:szCs w:val="18"/>
              </w:rPr>
            </w:pPr>
            <w:r w:rsidRPr="00C47087">
              <w:rPr>
                <w:rFonts w:ascii="微软雅黑" w:eastAsia="微软雅黑" w:hAnsi="微软雅黑" w:cs="微软雅黑" w:hint="eastAsia"/>
                <w:sz w:val="18"/>
                <w:szCs w:val="18"/>
              </w:rPr>
              <w:t>四星场</w:t>
            </w:r>
          </w:p>
        </w:tc>
        <w:tc>
          <w:tcPr>
            <w:tcW w:w="1320" w:type="dxa"/>
          </w:tcPr>
          <w:p w14:paraId="12F7D36E" w14:textId="77777777" w:rsidR="00C47087" w:rsidRPr="00C47087" w:rsidRDefault="00C47087" w:rsidP="00EE603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 w:cs="微软雅黑"/>
                <w:sz w:val="18"/>
                <w:szCs w:val="18"/>
              </w:rPr>
            </w:pPr>
            <w:r w:rsidRPr="00C47087">
              <w:rPr>
                <w:rFonts w:ascii="微软雅黑" w:eastAsia="微软雅黑" w:hAnsi="微软雅黑" w:cs="微软雅黑" w:hint="eastAsia"/>
                <w:sz w:val="18"/>
                <w:szCs w:val="18"/>
              </w:rPr>
              <w:t>五星场</w:t>
            </w:r>
          </w:p>
        </w:tc>
      </w:tr>
      <w:tr w:rsidR="00C47087" w:rsidRPr="00C47087" w14:paraId="053FD0D2" w14:textId="77777777" w:rsidTr="00641AF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7" w:type="dxa"/>
          </w:tcPr>
          <w:p w14:paraId="13C52493" w14:textId="77777777" w:rsidR="00C47087" w:rsidRPr="00C47087" w:rsidRDefault="00C47087" w:rsidP="00EE6035">
            <w:pPr>
              <w:rPr>
                <w:rFonts w:ascii="微软雅黑" w:eastAsia="微软雅黑" w:hAnsi="微软雅黑" w:cs="微软雅黑"/>
                <w:sz w:val="18"/>
                <w:szCs w:val="18"/>
              </w:rPr>
            </w:pPr>
            <w:r w:rsidRPr="00C47087">
              <w:rPr>
                <w:rFonts w:ascii="微软雅黑" w:eastAsia="微软雅黑" w:hAnsi="微软雅黑" w:cs="微软雅黑" w:hint="eastAsia"/>
                <w:sz w:val="18"/>
                <w:szCs w:val="18"/>
              </w:rPr>
              <w:t>底分</w:t>
            </w:r>
          </w:p>
        </w:tc>
        <w:tc>
          <w:tcPr>
            <w:tcW w:w="1319" w:type="dxa"/>
          </w:tcPr>
          <w:p w14:paraId="0D18E416" w14:textId="78350552" w:rsidR="00C47087" w:rsidRPr="00C47087" w:rsidRDefault="00465E62" w:rsidP="00EE603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 w:cs="微软雅黑"/>
                <w:sz w:val="18"/>
                <w:szCs w:val="18"/>
              </w:rPr>
            </w:pPr>
            <w:r>
              <w:rPr>
                <w:rFonts w:ascii="微软雅黑" w:eastAsia="微软雅黑" w:hAnsi="微软雅黑" w:cs="微软雅黑" w:hint="eastAsia"/>
                <w:sz w:val="18"/>
                <w:szCs w:val="18"/>
              </w:rPr>
              <w:t>200</w:t>
            </w:r>
          </w:p>
        </w:tc>
        <w:tc>
          <w:tcPr>
            <w:tcW w:w="1319" w:type="dxa"/>
          </w:tcPr>
          <w:p w14:paraId="0EF2DAD0" w14:textId="3B99F3C8" w:rsidR="00C47087" w:rsidRPr="00C47087" w:rsidRDefault="00465E62" w:rsidP="00EE603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 w:cs="微软雅黑"/>
                <w:sz w:val="18"/>
                <w:szCs w:val="18"/>
              </w:rPr>
            </w:pPr>
            <w:r>
              <w:rPr>
                <w:rFonts w:ascii="微软雅黑" w:eastAsia="微软雅黑" w:hAnsi="微软雅黑" w:cs="微软雅黑" w:hint="eastAsia"/>
                <w:sz w:val="18"/>
                <w:szCs w:val="18"/>
              </w:rPr>
              <w:t>1000</w:t>
            </w:r>
          </w:p>
        </w:tc>
        <w:tc>
          <w:tcPr>
            <w:tcW w:w="1319" w:type="dxa"/>
          </w:tcPr>
          <w:p w14:paraId="15C12798" w14:textId="2CAEB997" w:rsidR="00C47087" w:rsidRPr="00C47087" w:rsidRDefault="00465E62" w:rsidP="00EE603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 w:cs="微软雅黑"/>
                <w:sz w:val="18"/>
                <w:szCs w:val="18"/>
              </w:rPr>
            </w:pPr>
            <w:r>
              <w:rPr>
                <w:rFonts w:ascii="微软雅黑" w:eastAsia="微软雅黑" w:hAnsi="微软雅黑" w:cs="微软雅黑" w:hint="eastAsia"/>
                <w:sz w:val="18"/>
                <w:szCs w:val="18"/>
              </w:rPr>
              <w:t>3000</w:t>
            </w:r>
          </w:p>
        </w:tc>
        <w:tc>
          <w:tcPr>
            <w:tcW w:w="1320" w:type="dxa"/>
          </w:tcPr>
          <w:p w14:paraId="2E18B761" w14:textId="787698ED" w:rsidR="00C47087" w:rsidRPr="00C47087" w:rsidRDefault="00465E62" w:rsidP="00EE603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 w:cs="微软雅黑"/>
                <w:sz w:val="18"/>
                <w:szCs w:val="18"/>
              </w:rPr>
            </w:pPr>
            <w:r>
              <w:rPr>
                <w:rFonts w:ascii="微软雅黑" w:eastAsia="微软雅黑" w:hAnsi="微软雅黑" w:cs="微软雅黑" w:hint="eastAsia"/>
                <w:sz w:val="18"/>
                <w:szCs w:val="18"/>
              </w:rPr>
              <w:t>10000</w:t>
            </w:r>
          </w:p>
        </w:tc>
      </w:tr>
      <w:tr w:rsidR="00C47087" w:rsidRPr="00C47087" w14:paraId="38D186C0" w14:textId="77777777" w:rsidTr="00641AF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7" w:type="dxa"/>
          </w:tcPr>
          <w:p w14:paraId="7C3AADD3" w14:textId="77777777" w:rsidR="00C47087" w:rsidRPr="00C47087" w:rsidRDefault="00C47087" w:rsidP="00EE6035">
            <w:pPr>
              <w:rPr>
                <w:rFonts w:ascii="微软雅黑" w:eastAsia="微软雅黑" w:hAnsi="微软雅黑" w:cs="微软雅黑"/>
                <w:sz w:val="18"/>
                <w:szCs w:val="18"/>
              </w:rPr>
            </w:pPr>
            <w:r w:rsidRPr="00C47087">
              <w:rPr>
                <w:rFonts w:ascii="微软雅黑" w:eastAsia="微软雅黑" w:hAnsi="微软雅黑" w:cs="微软雅黑" w:hint="eastAsia"/>
                <w:sz w:val="18"/>
                <w:szCs w:val="18"/>
              </w:rPr>
              <w:t>服务费</w:t>
            </w:r>
          </w:p>
        </w:tc>
        <w:tc>
          <w:tcPr>
            <w:tcW w:w="1319" w:type="dxa"/>
          </w:tcPr>
          <w:p w14:paraId="722B77ED" w14:textId="2B8F11F2" w:rsidR="00C47087" w:rsidRPr="00C47087" w:rsidRDefault="00465E62" w:rsidP="00EE603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 w:cs="微软雅黑"/>
                <w:sz w:val="18"/>
                <w:szCs w:val="18"/>
              </w:rPr>
            </w:pPr>
            <w:r>
              <w:rPr>
                <w:rFonts w:ascii="微软雅黑" w:eastAsia="微软雅黑" w:hAnsi="微软雅黑" w:cs="微软雅黑" w:hint="eastAsia"/>
                <w:sz w:val="18"/>
                <w:szCs w:val="18"/>
              </w:rPr>
              <w:t>300</w:t>
            </w:r>
          </w:p>
        </w:tc>
        <w:tc>
          <w:tcPr>
            <w:tcW w:w="1319" w:type="dxa"/>
          </w:tcPr>
          <w:p w14:paraId="08A4BE1B" w14:textId="6DD390C2" w:rsidR="00C47087" w:rsidRPr="00C47087" w:rsidRDefault="00465E62" w:rsidP="00EE603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 w:cs="微软雅黑"/>
                <w:sz w:val="18"/>
                <w:szCs w:val="18"/>
              </w:rPr>
            </w:pPr>
            <w:r>
              <w:rPr>
                <w:rFonts w:ascii="微软雅黑" w:eastAsia="微软雅黑" w:hAnsi="微软雅黑" w:cs="微软雅黑" w:hint="eastAsia"/>
                <w:sz w:val="18"/>
                <w:szCs w:val="18"/>
              </w:rPr>
              <w:t>1500</w:t>
            </w:r>
          </w:p>
        </w:tc>
        <w:tc>
          <w:tcPr>
            <w:tcW w:w="1319" w:type="dxa"/>
          </w:tcPr>
          <w:p w14:paraId="331DC0CA" w14:textId="45C2829F" w:rsidR="00C47087" w:rsidRPr="00C47087" w:rsidRDefault="00465E62" w:rsidP="00EE603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 w:cs="微软雅黑"/>
                <w:sz w:val="18"/>
                <w:szCs w:val="18"/>
              </w:rPr>
            </w:pPr>
            <w:r>
              <w:rPr>
                <w:rFonts w:ascii="微软雅黑" w:eastAsia="微软雅黑" w:hAnsi="微软雅黑" w:cs="微软雅黑" w:hint="eastAsia"/>
                <w:sz w:val="18"/>
                <w:szCs w:val="18"/>
              </w:rPr>
              <w:t>6000</w:t>
            </w:r>
          </w:p>
        </w:tc>
        <w:tc>
          <w:tcPr>
            <w:tcW w:w="1320" w:type="dxa"/>
          </w:tcPr>
          <w:p w14:paraId="1779DAF4" w14:textId="50DE31C8" w:rsidR="00C47087" w:rsidRPr="00C47087" w:rsidRDefault="00465E62" w:rsidP="00EE603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 w:cs="微软雅黑"/>
                <w:sz w:val="18"/>
                <w:szCs w:val="18"/>
              </w:rPr>
            </w:pPr>
            <w:r>
              <w:rPr>
                <w:rFonts w:ascii="微软雅黑" w:eastAsia="微软雅黑" w:hAnsi="微软雅黑" w:cs="微软雅黑" w:hint="eastAsia"/>
                <w:sz w:val="18"/>
                <w:szCs w:val="18"/>
              </w:rPr>
              <w:t>20000</w:t>
            </w:r>
          </w:p>
        </w:tc>
      </w:tr>
      <w:tr w:rsidR="00C47087" w:rsidRPr="00C47087" w14:paraId="4661673F" w14:textId="77777777" w:rsidTr="00641AF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7" w:type="dxa"/>
          </w:tcPr>
          <w:p w14:paraId="592B51DC" w14:textId="2A373AA9" w:rsidR="00C47087" w:rsidRPr="00C47087" w:rsidRDefault="00C47087" w:rsidP="00EE6035">
            <w:pPr>
              <w:rPr>
                <w:rFonts w:ascii="微软雅黑" w:eastAsia="微软雅黑" w:hAnsi="微软雅黑" w:cs="微软雅黑"/>
                <w:sz w:val="18"/>
                <w:szCs w:val="18"/>
              </w:rPr>
            </w:pPr>
            <w:r w:rsidRPr="00C47087">
              <w:rPr>
                <w:rFonts w:ascii="微软雅黑" w:eastAsia="微软雅黑" w:hAnsi="微软雅黑" w:cs="微软雅黑" w:hint="eastAsia"/>
                <w:sz w:val="18"/>
                <w:szCs w:val="18"/>
              </w:rPr>
              <w:t>入场限制</w:t>
            </w:r>
            <w:r w:rsidR="00465E62">
              <w:rPr>
                <w:rFonts w:ascii="微软雅黑" w:eastAsia="微软雅黑" w:hAnsi="微软雅黑" w:cs="微软雅黑" w:hint="eastAsia"/>
                <w:sz w:val="18"/>
                <w:szCs w:val="18"/>
              </w:rPr>
              <w:t>（下限）</w:t>
            </w:r>
          </w:p>
        </w:tc>
        <w:tc>
          <w:tcPr>
            <w:tcW w:w="1319" w:type="dxa"/>
          </w:tcPr>
          <w:p w14:paraId="6DF04427" w14:textId="43D3B8F4" w:rsidR="00C47087" w:rsidRPr="00C47087" w:rsidRDefault="00465E62" w:rsidP="00EE603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 w:cs="微软雅黑"/>
                <w:sz w:val="18"/>
                <w:szCs w:val="18"/>
              </w:rPr>
            </w:pPr>
            <w:r>
              <w:rPr>
                <w:rFonts w:ascii="微软雅黑" w:eastAsia="微软雅黑" w:hAnsi="微软雅黑" w:cs="微软雅黑" w:hint="eastAsia"/>
                <w:sz w:val="18"/>
                <w:szCs w:val="18"/>
              </w:rPr>
              <w:t>3000</w:t>
            </w:r>
          </w:p>
        </w:tc>
        <w:tc>
          <w:tcPr>
            <w:tcW w:w="1319" w:type="dxa"/>
          </w:tcPr>
          <w:p w14:paraId="35738734" w14:textId="2352B7E4" w:rsidR="00C47087" w:rsidRPr="00C47087" w:rsidRDefault="00465E62" w:rsidP="00EE603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 w:cs="微软雅黑"/>
                <w:sz w:val="18"/>
                <w:szCs w:val="18"/>
              </w:rPr>
            </w:pPr>
            <w:r>
              <w:rPr>
                <w:rFonts w:ascii="微软雅黑" w:eastAsia="微软雅黑" w:hAnsi="微软雅黑" w:cs="微软雅黑" w:hint="eastAsia"/>
                <w:sz w:val="18"/>
                <w:szCs w:val="18"/>
              </w:rPr>
              <w:t>50000</w:t>
            </w:r>
          </w:p>
        </w:tc>
        <w:tc>
          <w:tcPr>
            <w:tcW w:w="1319" w:type="dxa"/>
          </w:tcPr>
          <w:p w14:paraId="2C169342" w14:textId="543E9AFC" w:rsidR="00C47087" w:rsidRPr="00C47087" w:rsidRDefault="00465E62" w:rsidP="00EE603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 w:cs="微软雅黑"/>
                <w:sz w:val="18"/>
                <w:szCs w:val="18"/>
              </w:rPr>
            </w:pPr>
            <w:r>
              <w:rPr>
                <w:rFonts w:ascii="微软雅黑" w:eastAsia="微软雅黑" w:hAnsi="微软雅黑" w:cs="微软雅黑" w:hint="eastAsia"/>
                <w:sz w:val="18"/>
                <w:szCs w:val="18"/>
              </w:rPr>
              <w:t>300000</w:t>
            </w:r>
          </w:p>
        </w:tc>
        <w:tc>
          <w:tcPr>
            <w:tcW w:w="1320" w:type="dxa"/>
          </w:tcPr>
          <w:p w14:paraId="791C1BBF" w14:textId="765FDAA7" w:rsidR="00C47087" w:rsidRPr="00C47087" w:rsidRDefault="00465E62" w:rsidP="00EE603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 w:cs="微软雅黑"/>
                <w:sz w:val="18"/>
                <w:szCs w:val="18"/>
              </w:rPr>
            </w:pPr>
            <w:r>
              <w:rPr>
                <w:rFonts w:ascii="微软雅黑" w:eastAsia="微软雅黑" w:hAnsi="微软雅黑" w:cs="微软雅黑" w:hint="eastAsia"/>
                <w:sz w:val="18"/>
                <w:szCs w:val="18"/>
              </w:rPr>
              <w:t>1000000</w:t>
            </w:r>
          </w:p>
        </w:tc>
      </w:tr>
    </w:tbl>
    <w:p w14:paraId="50F8CDF3" w14:textId="2912F2C1" w:rsidR="00E232AA" w:rsidRDefault="00E232AA" w:rsidP="00E232AA">
      <w:pPr>
        <w:pStyle w:val="a7"/>
        <w:numPr>
          <w:ilvl w:val="0"/>
          <w:numId w:val="13"/>
        </w:numPr>
        <w:ind w:firstLineChars="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游戏流程</w:t>
      </w:r>
    </w:p>
    <w:p w14:paraId="56F78CA9" w14:textId="6B23289B" w:rsidR="00E232AA" w:rsidRPr="00E232AA" w:rsidRDefault="00E232AA" w:rsidP="00E232AA">
      <w:pPr>
        <w:pStyle w:val="a7"/>
        <w:numPr>
          <w:ilvl w:val="1"/>
          <w:numId w:val="13"/>
        </w:numPr>
        <w:ind w:firstLineChars="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匹配、开局、与血战麻将一致</w:t>
      </w:r>
    </w:p>
    <w:p w14:paraId="640DD5AB" w14:textId="6BAF33F7" w:rsidR="00C47087" w:rsidRDefault="00F66F56" w:rsidP="00C47087">
      <w:pPr>
        <w:pStyle w:val="a7"/>
        <w:ind w:left="1260" w:firstLineChars="0" w:firstLine="0"/>
        <w:rPr>
          <w:rFonts w:ascii="微软雅黑" w:eastAsia="微软雅黑" w:hAnsi="微软雅黑" w:cs="微软雅黑"/>
        </w:rPr>
      </w:pPr>
      <w:r>
        <w:rPr>
          <w:noProof/>
        </w:rPr>
        <w:drawing>
          <wp:inline distT="0" distB="0" distL="0" distR="0" wp14:anchorId="20A1EC66" wp14:editId="2E9F71FC">
            <wp:extent cx="2895600" cy="1646511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912707" cy="1656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A8A1F" w14:textId="49B0705A" w:rsidR="00DD7DEA" w:rsidRDefault="00DD7DEA" w:rsidP="00C47087">
      <w:pPr>
        <w:pStyle w:val="a7"/>
        <w:ind w:left="1260" w:firstLineChars="0" w:firstLine="0"/>
        <w:rPr>
          <w:rFonts w:ascii="微软雅黑" w:eastAsia="微软雅黑" w:hAnsi="微软雅黑" w:cs="微软雅黑"/>
        </w:rPr>
      </w:pPr>
      <w:r>
        <w:rPr>
          <w:noProof/>
        </w:rPr>
        <w:drawing>
          <wp:inline distT="0" distB="0" distL="0" distR="0" wp14:anchorId="034B5BCE" wp14:editId="64868B1D">
            <wp:extent cx="2886075" cy="1623721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904056" cy="1633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30EC8" w14:textId="0EDAD91A" w:rsidR="00EF1A1C" w:rsidRPr="00EF1A1C" w:rsidRDefault="00EF1A1C" w:rsidP="00EF1A1C">
      <w:pPr>
        <w:pStyle w:val="a7"/>
        <w:numPr>
          <w:ilvl w:val="0"/>
          <w:numId w:val="14"/>
        </w:numPr>
        <w:ind w:firstLineChars="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lastRenderedPageBreak/>
        <w:t>开局后判断是否可报叫</w:t>
      </w:r>
    </w:p>
    <w:p w14:paraId="4BF10CF7" w14:textId="546C2B1A" w:rsidR="00F66F56" w:rsidRDefault="00FB34B6" w:rsidP="00C47087">
      <w:pPr>
        <w:pStyle w:val="a7"/>
        <w:ind w:left="1260" w:firstLineChars="0" w:firstLine="0"/>
        <w:rPr>
          <w:rFonts w:ascii="微软雅黑" w:eastAsia="微软雅黑" w:hAnsi="微软雅黑" w:cs="微软雅黑"/>
        </w:rPr>
      </w:pPr>
      <w:r>
        <w:rPr>
          <w:noProof/>
        </w:rPr>
        <w:drawing>
          <wp:inline distT="0" distB="0" distL="0" distR="0" wp14:anchorId="54BE6613" wp14:editId="0B086366">
            <wp:extent cx="3295650" cy="187637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311352" cy="188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A4CD9" w14:textId="52AC6267" w:rsidR="00EA5777" w:rsidRDefault="00EF1A1C" w:rsidP="00EF1A1C">
      <w:pPr>
        <w:pStyle w:val="a7"/>
        <w:numPr>
          <w:ilvl w:val="0"/>
          <w:numId w:val="15"/>
        </w:numPr>
        <w:ind w:firstLineChars="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报叫3家可同时</w:t>
      </w:r>
      <w:r w:rsidR="00EA5777">
        <w:rPr>
          <w:rFonts w:ascii="微软雅黑" w:eastAsia="微软雅黑" w:hAnsi="微软雅黑" w:cs="微软雅黑" w:hint="eastAsia"/>
        </w:rPr>
        <w:t>进行</w:t>
      </w:r>
    </w:p>
    <w:p w14:paraId="3A47DBB1" w14:textId="68A8BF79" w:rsidR="00914471" w:rsidRDefault="00914471" w:rsidP="00EF1A1C">
      <w:pPr>
        <w:pStyle w:val="a7"/>
        <w:numPr>
          <w:ilvl w:val="0"/>
          <w:numId w:val="15"/>
        </w:numPr>
        <w:ind w:firstLineChars="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报叫显示唯一（不与胡、杠等参数同时显示）</w:t>
      </w:r>
    </w:p>
    <w:p w14:paraId="2CC6853C" w14:textId="2428AD3C" w:rsidR="003F24B8" w:rsidRDefault="003F24B8" w:rsidP="00EF1A1C">
      <w:pPr>
        <w:pStyle w:val="a7"/>
        <w:numPr>
          <w:ilvl w:val="0"/>
          <w:numId w:val="15"/>
        </w:numPr>
        <w:ind w:firstLineChars="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报叫操作后，根据条件进入其他操作选择</w:t>
      </w:r>
    </w:p>
    <w:p w14:paraId="087D97AC" w14:textId="18354BEE" w:rsidR="00EF1A1C" w:rsidRDefault="00EF1A1C" w:rsidP="00EF1A1C">
      <w:pPr>
        <w:pStyle w:val="a7"/>
        <w:numPr>
          <w:ilvl w:val="0"/>
          <w:numId w:val="15"/>
        </w:numPr>
        <w:ind w:firstLineChars="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报叫后，头像右上角显示【报】子</w:t>
      </w:r>
    </w:p>
    <w:p w14:paraId="4FAE9AEA" w14:textId="72318363" w:rsidR="00EA5777" w:rsidRDefault="00EA5777" w:rsidP="00EF1A1C">
      <w:pPr>
        <w:pStyle w:val="a7"/>
        <w:numPr>
          <w:ilvl w:val="0"/>
          <w:numId w:val="15"/>
        </w:numPr>
        <w:ind w:firstLineChars="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报叫后，让用户选择打出的牌</w:t>
      </w:r>
    </w:p>
    <w:p w14:paraId="0E22E9AE" w14:textId="74F717E4" w:rsidR="00734F20" w:rsidRPr="00FF598E" w:rsidRDefault="00E96924" w:rsidP="00E96924">
      <w:pPr>
        <w:pStyle w:val="a7"/>
        <w:ind w:left="1680" w:firstLineChars="0" w:firstLine="0"/>
        <w:rPr>
          <w:rFonts w:ascii="微软雅黑" w:eastAsia="微软雅黑" w:hAnsi="微软雅黑" w:cs="微软雅黑"/>
          <w:b/>
        </w:rPr>
      </w:pPr>
      <w:r w:rsidRPr="00FF598E">
        <w:rPr>
          <w:rFonts w:ascii="微软雅黑" w:eastAsia="微软雅黑" w:hAnsi="微软雅黑" w:cs="微软雅黑" w:hint="eastAsia"/>
          <w:b/>
          <w:color w:val="FF0000"/>
        </w:rPr>
        <w:t>/</w:t>
      </w:r>
      <w:r w:rsidRPr="00FF598E">
        <w:rPr>
          <w:rFonts w:ascii="微软雅黑" w:eastAsia="微软雅黑" w:hAnsi="微软雅黑" w:cs="微软雅黑"/>
          <w:b/>
          <w:color w:val="FF0000"/>
        </w:rPr>
        <w:t>/</w:t>
      </w:r>
      <w:r w:rsidRPr="00FF598E">
        <w:rPr>
          <w:rFonts w:ascii="微软雅黑" w:eastAsia="微软雅黑" w:hAnsi="微软雅黑" w:cs="微软雅黑" w:hint="eastAsia"/>
          <w:b/>
          <w:color w:val="FF0000"/>
        </w:rPr>
        <w:t>选择效果与血战麻将一致</w:t>
      </w:r>
    </w:p>
    <w:p w14:paraId="2E497808" w14:textId="1A087B54" w:rsidR="000575B4" w:rsidRDefault="000575B4" w:rsidP="00483363">
      <w:pPr>
        <w:pStyle w:val="a7"/>
        <w:numPr>
          <w:ilvl w:val="1"/>
          <w:numId w:val="4"/>
        </w:numPr>
        <w:ind w:firstLineChars="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请胡</w:t>
      </w:r>
      <w:r w:rsidR="00FE78E5">
        <w:rPr>
          <w:rFonts w:ascii="微软雅黑" w:eastAsia="微软雅黑" w:hAnsi="微软雅黑" w:cs="微软雅黑" w:hint="eastAsia"/>
        </w:rPr>
        <w:t>显示</w:t>
      </w:r>
      <w:r>
        <w:rPr>
          <w:rFonts w:ascii="微软雅黑" w:eastAsia="微软雅黑" w:hAnsi="微软雅黑" w:cs="微软雅黑" w:hint="eastAsia"/>
        </w:rPr>
        <w:t>流程</w:t>
      </w:r>
    </w:p>
    <w:p w14:paraId="52701277" w14:textId="4D108E76" w:rsidR="00890FC5" w:rsidRDefault="00890FC5" w:rsidP="00890FC5">
      <w:pPr>
        <w:pStyle w:val="a7"/>
        <w:numPr>
          <w:ilvl w:val="2"/>
          <w:numId w:val="4"/>
        </w:numPr>
        <w:ind w:firstLineChars="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当出现可请胡时，提示用户请胡</w:t>
      </w:r>
    </w:p>
    <w:p w14:paraId="0F362ED2" w14:textId="0F283402" w:rsidR="00F15E4C" w:rsidRDefault="00F15E4C" w:rsidP="00F15E4C">
      <w:pPr>
        <w:pStyle w:val="a7"/>
        <w:ind w:left="1260" w:firstLineChars="0" w:firstLine="0"/>
        <w:rPr>
          <w:rFonts w:ascii="微软雅黑" w:eastAsia="微软雅黑" w:hAnsi="微软雅黑" w:cs="微软雅黑"/>
        </w:rPr>
      </w:pPr>
      <w:r>
        <w:rPr>
          <w:noProof/>
        </w:rPr>
        <w:drawing>
          <wp:inline distT="0" distB="0" distL="0" distR="0" wp14:anchorId="145FF836" wp14:editId="151C0EE7">
            <wp:extent cx="3076575" cy="1730157"/>
            <wp:effectExtent l="0" t="0" r="0" b="381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097212" cy="1741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2CD5A" w14:textId="707475B4" w:rsidR="00890FC5" w:rsidRDefault="00890FC5" w:rsidP="00890FC5">
      <w:pPr>
        <w:pStyle w:val="a7"/>
        <w:numPr>
          <w:ilvl w:val="2"/>
          <w:numId w:val="4"/>
        </w:numPr>
        <w:ind w:firstLineChars="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用户点击请胡后，进行特效播放（与碰、杠类似）</w:t>
      </w:r>
    </w:p>
    <w:p w14:paraId="3ED466AA" w14:textId="692AE03B" w:rsidR="00F15E4C" w:rsidRDefault="00F15E4C" w:rsidP="00F15E4C">
      <w:pPr>
        <w:pStyle w:val="a7"/>
        <w:ind w:left="1260" w:firstLineChars="0" w:firstLine="0"/>
        <w:rPr>
          <w:rFonts w:ascii="微软雅黑" w:eastAsia="微软雅黑" w:hAnsi="微软雅黑" w:cs="微软雅黑"/>
        </w:rPr>
      </w:pPr>
      <w:r>
        <w:rPr>
          <w:noProof/>
        </w:rPr>
        <w:lastRenderedPageBreak/>
        <w:drawing>
          <wp:inline distT="0" distB="0" distL="0" distR="0" wp14:anchorId="2CE92C06" wp14:editId="3EBAADD3">
            <wp:extent cx="3067050" cy="1726277"/>
            <wp:effectExtent l="0" t="0" r="0" b="762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080383" cy="1733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29F05" w14:textId="0A500EBB" w:rsidR="00890FC5" w:rsidRDefault="00890FC5" w:rsidP="00890FC5">
      <w:pPr>
        <w:pStyle w:val="a7"/>
        <w:numPr>
          <w:ilvl w:val="2"/>
          <w:numId w:val="4"/>
        </w:numPr>
        <w:ind w:firstLineChars="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同时将请胡对应的牌显示</w:t>
      </w:r>
      <w:r w:rsidR="0090365F">
        <w:rPr>
          <w:rFonts w:ascii="微软雅黑" w:eastAsia="微软雅黑" w:hAnsi="微软雅黑" w:cs="微软雅黑" w:hint="eastAsia"/>
        </w:rPr>
        <w:t>在桌面上（与打出的牌显示相同）</w:t>
      </w:r>
    </w:p>
    <w:p w14:paraId="3C51E1B1" w14:textId="4E98A583" w:rsidR="00621151" w:rsidRDefault="00F833D9" w:rsidP="00621151">
      <w:pPr>
        <w:pStyle w:val="a7"/>
        <w:ind w:left="1260" w:firstLineChars="0" w:firstLine="0"/>
        <w:rPr>
          <w:rFonts w:ascii="微软雅黑" w:eastAsia="微软雅黑" w:hAnsi="微软雅黑" w:cs="微软雅黑"/>
        </w:rPr>
      </w:pPr>
      <w:r>
        <w:rPr>
          <w:noProof/>
        </w:rPr>
        <w:drawing>
          <wp:inline distT="0" distB="0" distL="0" distR="0" wp14:anchorId="511266E2" wp14:editId="34851776">
            <wp:extent cx="2962275" cy="1670158"/>
            <wp:effectExtent l="0" t="0" r="0" b="635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968434" cy="167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2C669" w14:textId="70E1D5EB" w:rsidR="00015B46" w:rsidRDefault="00015B46" w:rsidP="00890FC5">
      <w:pPr>
        <w:pStyle w:val="a7"/>
        <w:numPr>
          <w:ilvl w:val="2"/>
          <w:numId w:val="4"/>
        </w:numPr>
        <w:ind w:firstLineChars="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在对应请胡的玩家头像边上显示出“请胡”的标识</w:t>
      </w:r>
    </w:p>
    <w:p w14:paraId="22D88039" w14:textId="5BAA82F2" w:rsidR="00F833D9" w:rsidRPr="00890FC5" w:rsidRDefault="00303469" w:rsidP="00F833D9">
      <w:pPr>
        <w:pStyle w:val="a7"/>
        <w:ind w:left="1260" w:firstLineChars="0" w:firstLine="0"/>
        <w:rPr>
          <w:rFonts w:ascii="微软雅黑" w:eastAsia="微软雅黑" w:hAnsi="微软雅黑" w:cs="微软雅黑"/>
        </w:rPr>
      </w:pPr>
      <w:r>
        <w:rPr>
          <w:noProof/>
        </w:rPr>
        <w:drawing>
          <wp:inline distT="0" distB="0" distL="0" distR="0" wp14:anchorId="376E61CB" wp14:editId="4AD549D4">
            <wp:extent cx="3028950" cy="1715408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049752" cy="1727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F9E69" w14:textId="77777777" w:rsidR="00483363" w:rsidRDefault="00483363" w:rsidP="00483363">
      <w:pPr>
        <w:pStyle w:val="a7"/>
        <w:numPr>
          <w:ilvl w:val="1"/>
          <w:numId w:val="4"/>
        </w:numPr>
        <w:ind w:firstLineChars="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游戏内显示</w:t>
      </w:r>
    </w:p>
    <w:p w14:paraId="780CD744" w14:textId="74E6DA7C" w:rsidR="00763792" w:rsidRDefault="004E7529" w:rsidP="00763792">
      <w:pPr>
        <w:pStyle w:val="a7"/>
        <w:numPr>
          <w:ilvl w:val="2"/>
          <w:numId w:val="4"/>
        </w:numPr>
        <w:ind w:firstLineChars="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一</w:t>
      </w:r>
      <w:r w:rsidR="00763792">
        <w:rPr>
          <w:rFonts w:ascii="微软雅黑" w:eastAsia="微软雅黑" w:hAnsi="微软雅黑" w:cs="微软雅黑" w:hint="eastAsia"/>
        </w:rPr>
        <w:t>家胡牌后显示</w:t>
      </w:r>
      <w:r w:rsidR="00E47C9F">
        <w:rPr>
          <w:rFonts w:ascii="微软雅黑" w:eastAsia="微软雅黑" w:hAnsi="微软雅黑" w:cs="微软雅黑" w:hint="eastAsia"/>
        </w:rPr>
        <w:t>与血战麻将一致，显示对应胡牌玩家的标识</w:t>
      </w:r>
    </w:p>
    <w:p w14:paraId="084CC350" w14:textId="69C0CCE0" w:rsidR="00483363" w:rsidRDefault="00483363" w:rsidP="00483363">
      <w:pPr>
        <w:pStyle w:val="a7"/>
        <w:numPr>
          <w:ilvl w:val="1"/>
          <w:numId w:val="4"/>
        </w:numPr>
        <w:ind w:firstLineChars="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结算显示</w:t>
      </w:r>
    </w:p>
    <w:p w14:paraId="24809A8C" w14:textId="1517EDC2" w:rsidR="00DD7DEA" w:rsidRDefault="00D91AA5" w:rsidP="00DD7DEA">
      <w:pPr>
        <w:pStyle w:val="a7"/>
        <w:ind w:left="840" w:firstLineChars="0" w:firstLine="0"/>
        <w:rPr>
          <w:rFonts w:ascii="微软雅黑" w:eastAsia="微软雅黑" w:hAnsi="微软雅黑" w:cs="微软雅黑"/>
        </w:rPr>
      </w:pPr>
      <w:r>
        <w:rPr>
          <w:noProof/>
        </w:rPr>
        <w:lastRenderedPageBreak/>
        <w:drawing>
          <wp:inline distT="0" distB="0" distL="0" distR="0" wp14:anchorId="29367F27" wp14:editId="2DF8650F">
            <wp:extent cx="3381375" cy="1908893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389308" cy="1913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8DEA7" w14:textId="3BB498AA" w:rsidR="000F0E01" w:rsidRDefault="000F0E01" w:rsidP="000F0E01">
      <w:pPr>
        <w:pStyle w:val="a7"/>
        <w:numPr>
          <w:ilvl w:val="0"/>
          <w:numId w:val="12"/>
        </w:numPr>
        <w:ind w:firstLineChars="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其余玩家头像显示位置调整</w:t>
      </w:r>
    </w:p>
    <w:p w14:paraId="1A517E30" w14:textId="6DFBDAB9" w:rsidR="000F0E01" w:rsidRDefault="000F0E01" w:rsidP="000F0E01">
      <w:pPr>
        <w:pStyle w:val="a7"/>
        <w:numPr>
          <w:ilvl w:val="0"/>
          <w:numId w:val="12"/>
        </w:numPr>
        <w:ind w:firstLineChars="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下方内容显示与血战麻将一致</w:t>
      </w:r>
    </w:p>
    <w:p w14:paraId="1608982D" w14:textId="77777777" w:rsidR="00403A25" w:rsidRDefault="00403A25" w:rsidP="00AF4A78">
      <w:pPr>
        <w:pStyle w:val="a7"/>
        <w:numPr>
          <w:ilvl w:val="0"/>
          <w:numId w:val="4"/>
        </w:numPr>
        <w:ind w:firstLineChars="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托管功能说明：不做任何事件操作，摸什么打什么</w:t>
      </w:r>
    </w:p>
    <w:p w14:paraId="62C2A0C1" w14:textId="4A073694" w:rsidR="00C72254" w:rsidRDefault="00C72254" w:rsidP="00AF4A78">
      <w:pPr>
        <w:pStyle w:val="a7"/>
        <w:numPr>
          <w:ilvl w:val="0"/>
          <w:numId w:val="4"/>
        </w:numPr>
        <w:ind w:firstLineChars="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音乐音效</w:t>
      </w:r>
      <w:r w:rsidR="006B7CC6">
        <w:rPr>
          <w:rFonts w:ascii="微软雅黑" w:eastAsia="微软雅黑" w:hAnsi="微软雅黑" w:cs="微软雅黑" w:hint="eastAsia"/>
        </w:rPr>
        <w:t>，</w:t>
      </w:r>
      <w:r>
        <w:rPr>
          <w:rFonts w:ascii="微软雅黑" w:eastAsia="微软雅黑" w:hAnsi="微软雅黑" w:cs="微软雅黑" w:hint="eastAsia"/>
        </w:rPr>
        <w:t>同血战麻将</w:t>
      </w:r>
    </w:p>
    <w:p w14:paraId="79CE601F" w14:textId="32524EB0" w:rsidR="0032736B" w:rsidRDefault="0032736B" w:rsidP="00AF4A78">
      <w:pPr>
        <w:pStyle w:val="a7"/>
        <w:numPr>
          <w:ilvl w:val="0"/>
          <w:numId w:val="4"/>
        </w:numPr>
        <w:ind w:firstLineChars="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任务：</w:t>
      </w:r>
    </w:p>
    <w:p w14:paraId="1AA1807E" w14:textId="0151431C" w:rsidR="0032736B" w:rsidRDefault="0032736B" w:rsidP="0032736B">
      <w:pPr>
        <w:pStyle w:val="a7"/>
        <w:numPr>
          <w:ilvl w:val="1"/>
          <w:numId w:val="4"/>
        </w:numPr>
        <w:ind w:firstLineChars="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/>
        </w:rPr>
        <w:t>Web</w:t>
      </w:r>
      <w:r>
        <w:rPr>
          <w:rFonts w:ascii="微软雅黑" w:eastAsia="微软雅黑" w:hAnsi="微软雅黑" w:cs="微软雅黑" w:hint="eastAsia"/>
        </w:rPr>
        <w:t>商城：</w:t>
      </w:r>
      <w:r w:rsidR="00DF39F4">
        <w:rPr>
          <w:rFonts w:ascii="微软雅黑" w:eastAsia="微软雅黑" w:hAnsi="微软雅黑" w:cs="微软雅黑" w:hint="eastAsia"/>
        </w:rPr>
        <w:t>微信</w:t>
      </w:r>
      <w:r>
        <w:rPr>
          <w:rFonts w:ascii="微软雅黑" w:eastAsia="微软雅黑" w:hAnsi="微软雅黑" w:cs="微软雅黑" w:hint="eastAsia"/>
        </w:rPr>
        <w:t>红包兑换</w:t>
      </w:r>
      <w:r w:rsidR="00DF39F4">
        <w:rPr>
          <w:rFonts w:ascii="微软雅黑" w:eastAsia="微软雅黑" w:hAnsi="微软雅黑" w:cs="微软雅黑" w:hint="eastAsia"/>
        </w:rPr>
        <w:t>，加入新品游戏的</w:t>
      </w:r>
      <w:r w:rsidR="0074184A">
        <w:rPr>
          <w:rFonts w:ascii="微软雅黑" w:eastAsia="微软雅黑" w:hAnsi="微软雅黑" w:cs="微软雅黑" w:hint="eastAsia"/>
        </w:rPr>
        <w:t>对局</w:t>
      </w:r>
      <w:r w:rsidR="00DB256C">
        <w:rPr>
          <w:rFonts w:ascii="微软雅黑" w:eastAsia="微软雅黑" w:hAnsi="微软雅黑" w:cs="微软雅黑" w:hint="eastAsia"/>
        </w:rPr>
        <w:t>（1元、5元）</w:t>
      </w:r>
    </w:p>
    <w:p w14:paraId="4CA9BFC3" w14:textId="6D5B5277" w:rsidR="0032736B" w:rsidRDefault="0032736B" w:rsidP="00AF4A78">
      <w:pPr>
        <w:pStyle w:val="a7"/>
        <w:numPr>
          <w:ilvl w:val="0"/>
          <w:numId w:val="4"/>
        </w:numPr>
        <w:ind w:firstLineChars="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破产补助：第一个场次具有破产</w:t>
      </w:r>
      <w:r w:rsidR="00E251B7">
        <w:rPr>
          <w:rFonts w:ascii="微软雅黑" w:eastAsia="微软雅黑" w:hAnsi="微软雅黑" w:cs="微软雅黑" w:hint="eastAsia"/>
        </w:rPr>
        <w:t>补助功能</w:t>
      </w:r>
    </w:p>
    <w:p w14:paraId="26A58FD4" w14:textId="58C65B4F" w:rsidR="00E40F0B" w:rsidRDefault="00E40F0B" w:rsidP="00AF4A78">
      <w:pPr>
        <w:pStyle w:val="a7"/>
        <w:numPr>
          <w:ilvl w:val="0"/>
          <w:numId w:val="4"/>
        </w:numPr>
        <w:ind w:firstLineChars="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活动</w:t>
      </w:r>
      <w:r w:rsidR="00C95A60">
        <w:rPr>
          <w:rFonts w:ascii="微软雅黑" w:eastAsia="微软雅黑" w:hAnsi="微软雅黑" w:cs="微软雅黑" w:hint="eastAsia"/>
        </w:rPr>
        <w:t>任务：</w:t>
      </w:r>
    </w:p>
    <w:p w14:paraId="363FFDA2" w14:textId="726A6465" w:rsidR="00C95A60" w:rsidRDefault="00E40F0B" w:rsidP="00E40F0B">
      <w:pPr>
        <w:pStyle w:val="a7"/>
        <w:numPr>
          <w:ilvl w:val="1"/>
          <w:numId w:val="4"/>
        </w:numPr>
        <w:ind w:firstLineChars="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对局红包：</w:t>
      </w:r>
      <w:r w:rsidR="00C95A60">
        <w:rPr>
          <w:rFonts w:ascii="微软雅黑" w:eastAsia="微软雅黑" w:hAnsi="微软雅黑" w:cs="微软雅黑" w:hint="eastAsia"/>
        </w:rPr>
        <w:t>奖励与</w:t>
      </w:r>
      <w:r w:rsidR="009404AB">
        <w:rPr>
          <w:rFonts w:ascii="微软雅黑" w:eastAsia="微软雅黑" w:hAnsi="微软雅黑" w:cs="微软雅黑" w:hint="eastAsia"/>
        </w:rPr>
        <w:t>底</w:t>
      </w:r>
      <w:r w:rsidR="00C95A60">
        <w:rPr>
          <w:rFonts w:ascii="微软雅黑" w:eastAsia="微软雅黑" w:hAnsi="微软雅黑" w:cs="微软雅黑" w:hint="eastAsia"/>
        </w:rPr>
        <w:t>分</w:t>
      </w:r>
      <w:r w:rsidR="009404AB">
        <w:rPr>
          <w:rFonts w:ascii="微软雅黑" w:eastAsia="微软雅黑" w:hAnsi="微软雅黑" w:cs="微软雅黑" w:hint="eastAsia"/>
        </w:rPr>
        <w:t>有关，</w:t>
      </w:r>
      <w:r w:rsidR="00C95A60">
        <w:rPr>
          <w:rFonts w:ascii="微软雅黑" w:eastAsia="微软雅黑" w:hAnsi="微软雅黑" w:cs="微软雅黑" w:hint="eastAsia"/>
        </w:rPr>
        <w:t>功能与血战麻将一致</w:t>
      </w:r>
    </w:p>
    <w:p w14:paraId="089D3861" w14:textId="769A667B" w:rsidR="009404AB" w:rsidRDefault="009404AB" w:rsidP="00E40F0B">
      <w:pPr>
        <w:pStyle w:val="a7"/>
        <w:numPr>
          <w:ilvl w:val="1"/>
          <w:numId w:val="4"/>
        </w:numPr>
        <w:ind w:firstLineChars="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连胜奖励：奖励与底分相关，功能与血战麻将一致</w:t>
      </w:r>
    </w:p>
    <w:p w14:paraId="1C5A7D30" w14:textId="322CA357" w:rsidR="009404AB" w:rsidRDefault="009404AB" w:rsidP="00E40F0B">
      <w:pPr>
        <w:pStyle w:val="a7"/>
        <w:numPr>
          <w:ilvl w:val="1"/>
          <w:numId w:val="4"/>
        </w:numPr>
        <w:ind w:firstLineChars="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天降财神：奖励与底分相关，功能与血战麻将一致</w:t>
      </w:r>
    </w:p>
    <w:tbl>
      <w:tblPr>
        <w:tblStyle w:val="5-4"/>
        <w:tblW w:w="0" w:type="auto"/>
        <w:tblInd w:w="703" w:type="dxa"/>
        <w:tblLook w:val="04A0" w:firstRow="1" w:lastRow="0" w:firstColumn="1" w:lastColumn="0" w:noHBand="0" w:noVBand="1"/>
      </w:tblPr>
      <w:tblGrid>
        <w:gridCol w:w="1360"/>
        <w:gridCol w:w="1361"/>
        <w:gridCol w:w="1361"/>
        <w:gridCol w:w="1361"/>
        <w:gridCol w:w="1361"/>
      </w:tblGrid>
      <w:tr w:rsidR="008973A4" w:rsidRPr="00C47087" w14:paraId="478D885D" w14:textId="77777777" w:rsidTr="008973A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360" w:type="dxa"/>
          </w:tcPr>
          <w:p w14:paraId="307F9DE4" w14:textId="77777777" w:rsidR="008973A4" w:rsidRPr="00C47087" w:rsidRDefault="008973A4" w:rsidP="00EE6035">
            <w:pPr>
              <w:rPr>
                <w:rFonts w:ascii="微软雅黑" w:eastAsia="微软雅黑" w:hAnsi="微软雅黑" w:cs="微软雅黑"/>
                <w:sz w:val="18"/>
                <w:szCs w:val="18"/>
              </w:rPr>
            </w:pPr>
          </w:p>
        </w:tc>
        <w:tc>
          <w:tcPr>
            <w:tcW w:w="1361" w:type="dxa"/>
          </w:tcPr>
          <w:p w14:paraId="2AD8FA30" w14:textId="2208BDF6" w:rsidR="008973A4" w:rsidRPr="00C47087" w:rsidRDefault="008973A4" w:rsidP="008973A4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 w:cs="微软雅黑"/>
                <w:sz w:val="18"/>
                <w:szCs w:val="18"/>
              </w:rPr>
            </w:pPr>
            <w:r>
              <w:rPr>
                <w:rFonts w:ascii="微软雅黑" w:eastAsia="微软雅黑" w:hAnsi="微软雅黑" w:cs="微软雅黑" w:hint="eastAsia"/>
                <w:sz w:val="18"/>
                <w:szCs w:val="18"/>
              </w:rPr>
              <w:t>底分1</w:t>
            </w:r>
          </w:p>
        </w:tc>
        <w:tc>
          <w:tcPr>
            <w:tcW w:w="1361" w:type="dxa"/>
          </w:tcPr>
          <w:p w14:paraId="6102CC6A" w14:textId="6A994C3F" w:rsidR="008973A4" w:rsidRPr="00C47087" w:rsidRDefault="008973A4" w:rsidP="008973A4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 w:cs="微软雅黑"/>
                <w:sz w:val="18"/>
                <w:szCs w:val="18"/>
              </w:rPr>
            </w:pPr>
            <w:r>
              <w:rPr>
                <w:rFonts w:ascii="微软雅黑" w:eastAsia="微软雅黑" w:hAnsi="微软雅黑" w:cs="微软雅黑" w:hint="eastAsia"/>
                <w:sz w:val="18"/>
                <w:szCs w:val="18"/>
              </w:rPr>
              <w:t>底分2</w:t>
            </w:r>
          </w:p>
        </w:tc>
        <w:tc>
          <w:tcPr>
            <w:tcW w:w="1361" w:type="dxa"/>
          </w:tcPr>
          <w:p w14:paraId="4368FB90" w14:textId="07437468" w:rsidR="008973A4" w:rsidRPr="00C47087" w:rsidRDefault="008973A4" w:rsidP="008973A4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 w:cs="微软雅黑"/>
                <w:sz w:val="18"/>
                <w:szCs w:val="18"/>
              </w:rPr>
            </w:pPr>
            <w:r>
              <w:rPr>
                <w:rFonts w:ascii="微软雅黑" w:eastAsia="微软雅黑" w:hAnsi="微软雅黑" w:cs="微软雅黑" w:hint="eastAsia"/>
                <w:sz w:val="18"/>
                <w:szCs w:val="18"/>
              </w:rPr>
              <w:t>底分3</w:t>
            </w:r>
          </w:p>
        </w:tc>
        <w:tc>
          <w:tcPr>
            <w:tcW w:w="1361" w:type="dxa"/>
          </w:tcPr>
          <w:p w14:paraId="2D87A339" w14:textId="6A557028" w:rsidR="008973A4" w:rsidRPr="00C47087" w:rsidRDefault="008973A4" w:rsidP="008973A4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 w:cs="微软雅黑"/>
                <w:sz w:val="18"/>
                <w:szCs w:val="18"/>
              </w:rPr>
            </w:pPr>
            <w:r>
              <w:rPr>
                <w:rFonts w:ascii="微软雅黑" w:eastAsia="微软雅黑" w:hAnsi="微软雅黑" w:cs="微软雅黑" w:hint="eastAsia"/>
                <w:sz w:val="18"/>
                <w:szCs w:val="18"/>
              </w:rPr>
              <w:t>底分4</w:t>
            </w:r>
          </w:p>
        </w:tc>
      </w:tr>
      <w:tr w:rsidR="008973A4" w:rsidRPr="00C47087" w14:paraId="0204D161" w14:textId="77777777" w:rsidTr="008973A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60" w:type="dxa"/>
          </w:tcPr>
          <w:p w14:paraId="1BB53CA4" w14:textId="3955F6F2" w:rsidR="008973A4" w:rsidRPr="00C47087" w:rsidRDefault="008973A4" w:rsidP="00EE6035">
            <w:pPr>
              <w:rPr>
                <w:rFonts w:ascii="微软雅黑" w:eastAsia="微软雅黑" w:hAnsi="微软雅黑" w:cs="微软雅黑"/>
                <w:sz w:val="18"/>
                <w:szCs w:val="18"/>
              </w:rPr>
            </w:pPr>
            <w:r>
              <w:rPr>
                <w:rFonts w:ascii="微软雅黑" w:eastAsia="微软雅黑" w:hAnsi="微软雅黑" w:cs="微软雅黑" w:hint="eastAsia"/>
                <w:sz w:val="18"/>
                <w:szCs w:val="18"/>
              </w:rPr>
              <w:t>对局红包</w:t>
            </w:r>
          </w:p>
        </w:tc>
        <w:tc>
          <w:tcPr>
            <w:tcW w:w="1361" w:type="dxa"/>
          </w:tcPr>
          <w:p w14:paraId="12E425CA" w14:textId="77777777" w:rsidR="008973A4" w:rsidRPr="00C47087" w:rsidRDefault="008973A4" w:rsidP="00EE603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 w:cs="微软雅黑"/>
                <w:sz w:val="18"/>
                <w:szCs w:val="18"/>
              </w:rPr>
            </w:pPr>
          </w:p>
        </w:tc>
        <w:tc>
          <w:tcPr>
            <w:tcW w:w="1361" w:type="dxa"/>
          </w:tcPr>
          <w:p w14:paraId="558A716D" w14:textId="77777777" w:rsidR="008973A4" w:rsidRPr="00C47087" w:rsidRDefault="008973A4" w:rsidP="00EE603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 w:cs="微软雅黑"/>
                <w:sz w:val="18"/>
                <w:szCs w:val="18"/>
              </w:rPr>
            </w:pPr>
          </w:p>
        </w:tc>
        <w:tc>
          <w:tcPr>
            <w:tcW w:w="1361" w:type="dxa"/>
          </w:tcPr>
          <w:p w14:paraId="3B2E4188" w14:textId="77777777" w:rsidR="008973A4" w:rsidRPr="00C47087" w:rsidRDefault="008973A4" w:rsidP="00EE603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 w:cs="微软雅黑"/>
                <w:sz w:val="18"/>
                <w:szCs w:val="18"/>
              </w:rPr>
            </w:pPr>
          </w:p>
        </w:tc>
        <w:tc>
          <w:tcPr>
            <w:tcW w:w="1361" w:type="dxa"/>
          </w:tcPr>
          <w:p w14:paraId="7894DD90" w14:textId="77777777" w:rsidR="008973A4" w:rsidRPr="00C47087" w:rsidRDefault="008973A4" w:rsidP="00EE603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 w:cs="微软雅黑"/>
                <w:sz w:val="18"/>
                <w:szCs w:val="18"/>
              </w:rPr>
            </w:pPr>
          </w:p>
        </w:tc>
      </w:tr>
      <w:tr w:rsidR="008973A4" w:rsidRPr="00C47087" w14:paraId="71A4C244" w14:textId="77777777" w:rsidTr="008973A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60" w:type="dxa"/>
          </w:tcPr>
          <w:p w14:paraId="0DE137A7" w14:textId="441B8196" w:rsidR="008973A4" w:rsidRPr="00C47087" w:rsidRDefault="008973A4" w:rsidP="00EE6035">
            <w:pPr>
              <w:rPr>
                <w:rFonts w:ascii="微软雅黑" w:eastAsia="微软雅黑" w:hAnsi="微软雅黑" w:cs="微软雅黑"/>
                <w:sz w:val="18"/>
                <w:szCs w:val="18"/>
              </w:rPr>
            </w:pPr>
            <w:r>
              <w:rPr>
                <w:rFonts w:ascii="微软雅黑" w:eastAsia="微软雅黑" w:hAnsi="微软雅黑" w:cs="微软雅黑" w:hint="eastAsia"/>
                <w:sz w:val="18"/>
                <w:szCs w:val="18"/>
              </w:rPr>
              <w:t>连胜奖励</w:t>
            </w:r>
          </w:p>
        </w:tc>
        <w:tc>
          <w:tcPr>
            <w:tcW w:w="1361" w:type="dxa"/>
          </w:tcPr>
          <w:p w14:paraId="1420CB1A" w14:textId="77777777" w:rsidR="008973A4" w:rsidRPr="00C47087" w:rsidRDefault="008973A4" w:rsidP="00EE603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 w:cs="微软雅黑"/>
                <w:sz w:val="18"/>
                <w:szCs w:val="18"/>
              </w:rPr>
            </w:pPr>
          </w:p>
        </w:tc>
        <w:tc>
          <w:tcPr>
            <w:tcW w:w="1361" w:type="dxa"/>
          </w:tcPr>
          <w:p w14:paraId="491C6F39" w14:textId="77777777" w:rsidR="008973A4" w:rsidRPr="00C47087" w:rsidRDefault="008973A4" w:rsidP="00EE603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 w:cs="微软雅黑"/>
                <w:sz w:val="18"/>
                <w:szCs w:val="18"/>
              </w:rPr>
            </w:pPr>
          </w:p>
        </w:tc>
        <w:tc>
          <w:tcPr>
            <w:tcW w:w="1361" w:type="dxa"/>
          </w:tcPr>
          <w:p w14:paraId="62E3C22F" w14:textId="77777777" w:rsidR="008973A4" w:rsidRPr="00C47087" w:rsidRDefault="008973A4" w:rsidP="00EE603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 w:cs="微软雅黑"/>
                <w:sz w:val="18"/>
                <w:szCs w:val="18"/>
              </w:rPr>
            </w:pPr>
          </w:p>
        </w:tc>
        <w:tc>
          <w:tcPr>
            <w:tcW w:w="1361" w:type="dxa"/>
          </w:tcPr>
          <w:p w14:paraId="569D752A" w14:textId="77777777" w:rsidR="008973A4" w:rsidRPr="00C47087" w:rsidRDefault="008973A4" w:rsidP="00EE603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 w:cs="微软雅黑"/>
                <w:sz w:val="18"/>
                <w:szCs w:val="18"/>
              </w:rPr>
            </w:pPr>
          </w:p>
        </w:tc>
      </w:tr>
      <w:tr w:rsidR="008973A4" w:rsidRPr="00C47087" w14:paraId="73214D48" w14:textId="77777777" w:rsidTr="008973A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60" w:type="dxa"/>
          </w:tcPr>
          <w:p w14:paraId="58BDAE20" w14:textId="5873A1C4" w:rsidR="008973A4" w:rsidRPr="00C47087" w:rsidRDefault="008973A4" w:rsidP="00EE6035">
            <w:pPr>
              <w:rPr>
                <w:rFonts w:ascii="微软雅黑" w:eastAsia="微软雅黑" w:hAnsi="微软雅黑" w:cs="微软雅黑"/>
                <w:sz w:val="18"/>
                <w:szCs w:val="18"/>
              </w:rPr>
            </w:pPr>
            <w:r>
              <w:rPr>
                <w:rFonts w:ascii="微软雅黑" w:eastAsia="微软雅黑" w:hAnsi="微软雅黑" w:cs="微软雅黑" w:hint="eastAsia"/>
                <w:sz w:val="18"/>
                <w:szCs w:val="18"/>
              </w:rPr>
              <w:t>天降财神</w:t>
            </w:r>
          </w:p>
        </w:tc>
        <w:tc>
          <w:tcPr>
            <w:tcW w:w="1361" w:type="dxa"/>
          </w:tcPr>
          <w:p w14:paraId="7FCDF28A" w14:textId="77777777" w:rsidR="008973A4" w:rsidRPr="00C47087" w:rsidRDefault="008973A4" w:rsidP="00EE603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 w:cs="微软雅黑"/>
                <w:sz w:val="18"/>
                <w:szCs w:val="18"/>
              </w:rPr>
            </w:pPr>
          </w:p>
        </w:tc>
        <w:tc>
          <w:tcPr>
            <w:tcW w:w="1361" w:type="dxa"/>
          </w:tcPr>
          <w:p w14:paraId="1ADE8E13" w14:textId="77777777" w:rsidR="008973A4" w:rsidRPr="00C47087" w:rsidRDefault="008973A4" w:rsidP="00EE603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 w:cs="微软雅黑"/>
                <w:sz w:val="18"/>
                <w:szCs w:val="18"/>
              </w:rPr>
            </w:pPr>
          </w:p>
        </w:tc>
        <w:tc>
          <w:tcPr>
            <w:tcW w:w="1361" w:type="dxa"/>
          </w:tcPr>
          <w:p w14:paraId="66FD1EC8" w14:textId="77777777" w:rsidR="008973A4" w:rsidRPr="00C47087" w:rsidRDefault="008973A4" w:rsidP="00EE603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 w:cs="微软雅黑"/>
                <w:sz w:val="18"/>
                <w:szCs w:val="18"/>
              </w:rPr>
            </w:pPr>
          </w:p>
        </w:tc>
        <w:tc>
          <w:tcPr>
            <w:tcW w:w="1361" w:type="dxa"/>
          </w:tcPr>
          <w:p w14:paraId="1792BB1F" w14:textId="77777777" w:rsidR="008973A4" w:rsidRPr="00C47087" w:rsidRDefault="008973A4" w:rsidP="00EE603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 w:cs="微软雅黑"/>
                <w:sz w:val="18"/>
                <w:szCs w:val="18"/>
              </w:rPr>
            </w:pPr>
          </w:p>
        </w:tc>
      </w:tr>
    </w:tbl>
    <w:p w14:paraId="3F91CDB6" w14:textId="74CA6C71" w:rsidR="0090401C" w:rsidRDefault="0090401C" w:rsidP="00AF4A78">
      <w:pPr>
        <w:pStyle w:val="a7"/>
        <w:numPr>
          <w:ilvl w:val="0"/>
          <w:numId w:val="4"/>
        </w:numPr>
        <w:ind w:firstLineChars="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主界面左侧推广图</w:t>
      </w:r>
      <w:r w:rsidR="008D0C83">
        <w:rPr>
          <w:rFonts w:ascii="微软雅黑" w:eastAsia="微软雅黑" w:hAnsi="微软雅黑" w:cs="微软雅黑" w:hint="eastAsia"/>
        </w:rPr>
        <w:t>加入</w:t>
      </w:r>
    </w:p>
    <w:p w14:paraId="14AF3226" w14:textId="180949A0" w:rsidR="008D0C83" w:rsidRDefault="00E15511" w:rsidP="008D0C83">
      <w:pPr>
        <w:pStyle w:val="a7"/>
        <w:ind w:left="420" w:firstLineChars="0" w:firstLine="0"/>
        <w:rPr>
          <w:rFonts w:ascii="微软雅黑" w:eastAsia="微软雅黑" w:hAnsi="微软雅黑" w:cs="微软雅黑"/>
        </w:rPr>
      </w:pPr>
      <w:r>
        <w:rPr>
          <w:noProof/>
        </w:rPr>
        <w:lastRenderedPageBreak/>
        <w:drawing>
          <wp:inline distT="0" distB="0" distL="0" distR="0" wp14:anchorId="375A2F4E" wp14:editId="7A1FF852">
            <wp:extent cx="3552825" cy="200226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561740" cy="2007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E04F9" w14:textId="22A56EA1" w:rsidR="00AF4A78" w:rsidRDefault="00AF4A78" w:rsidP="00AF4A78">
      <w:pPr>
        <w:pStyle w:val="a7"/>
        <w:numPr>
          <w:ilvl w:val="0"/>
          <w:numId w:val="4"/>
        </w:numPr>
        <w:ind w:firstLineChars="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机器人A</w:t>
      </w:r>
      <w:r>
        <w:rPr>
          <w:rFonts w:ascii="微软雅黑" w:eastAsia="微软雅黑" w:hAnsi="微软雅黑" w:cs="微软雅黑"/>
        </w:rPr>
        <w:t>I</w:t>
      </w:r>
      <w:r>
        <w:rPr>
          <w:rFonts w:ascii="微软雅黑" w:eastAsia="微软雅黑" w:hAnsi="微软雅黑" w:cs="微软雅黑" w:hint="eastAsia"/>
        </w:rPr>
        <w:t>设定</w:t>
      </w:r>
    </w:p>
    <w:p w14:paraId="4C319DC5" w14:textId="77777777" w:rsidR="0062089C" w:rsidRDefault="0062089C" w:rsidP="0062089C">
      <w:pPr>
        <w:pStyle w:val="a7"/>
        <w:numPr>
          <w:ilvl w:val="1"/>
          <w:numId w:val="4"/>
        </w:numPr>
        <w:ind w:firstLineChars="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发牌规则</w:t>
      </w:r>
    </w:p>
    <w:p w14:paraId="267E7C30" w14:textId="77777777" w:rsidR="0062089C" w:rsidRPr="00AF4A78" w:rsidRDefault="0062089C" w:rsidP="0062089C">
      <w:pPr>
        <w:pStyle w:val="a7"/>
        <w:numPr>
          <w:ilvl w:val="1"/>
          <w:numId w:val="4"/>
        </w:numPr>
        <w:ind w:firstLineChars="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出牌（胡牌）策略</w:t>
      </w:r>
    </w:p>
    <w:p w14:paraId="26975D55" w14:textId="200079AE" w:rsidR="00431EB5" w:rsidRDefault="00431EB5" w:rsidP="00431EB5">
      <w:pPr>
        <w:pStyle w:val="1"/>
        <w:numPr>
          <w:ilvl w:val="0"/>
          <w:numId w:val="2"/>
        </w:numPr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美术资源需求</w:t>
      </w:r>
    </w:p>
    <w:p w14:paraId="664A9F1D" w14:textId="5CD7886A" w:rsidR="005A13BB" w:rsidRPr="007920EA" w:rsidRDefault="00F8429C" w:rsidP="00F8429C">
      <w:pPr>
        <w:pStyle w:val="a7"/>
        <w:numPr>
          <w:ilvl w:val="0"/>
          <w:numId w:val="11"/>
        </w:numPr>
        <w:ind w:firstLineChars="0"/>
      </w:pPr>
      <w:r>
        <w:rPr>
          <w:rFonts w:ascii="微软雅黑" w:eastAsia="微软雅黑" w:hAnsi="微软雅黑" w:cs="微软雅黑" w:hint="eastAsia"/>
        </w:rPr>
        <w:t>操作按钮：请、报</w:t>
      </w:r>
    </w:p>
    <w:p w14:paraId="5399313C" w14:textId="1341EC60" w:rsidR="007920EA" w:rsidRPr="00C27E06" w:rsidRDefault="007920EA" w:rsidP="007920EA">
      <w:pPr>
        <w:pStyle w:val="a7"/>
        <w:ind w:left="420" w:firstLineChars="0" w:firstLine="0"/>
        <w:rPr>
          <w:b/>
          <w:color w:val="00B050"/>
        </w:rPr>
      </w:pPr>
      <w:r w:rsidRPr="00C27E06">
        <w:rPr>
          <w:rFonts w:ascii="微软雅黑" w:eastAsia="微软雅黑" w:hAnsi="微软雅黑" w:cs="微软雅黑" w:hint="eastAsia"/>
          <w:b/>
          <w:color w:val="00B050"/>
        </w:rPr>
        <w:t>/</w:t>
      </w:r>
      <w:r w:rsidRPr="00C27E06">
        <w:rPr>
          <w:rFonts w:ascii="微软雅黑" w:eastAsia="微软雅黑" w:hAnsi="微软雅黑" w:cs="微软雅黑"/>
          <w:b/>
          <w:color w:val="00B050"/>
        </w:rPr>
        <w:t>/</w:t>
      </w:r>
      <w:r w:rsidRPr="00C27E06">
        <w:rPr>
          <w:rFonts w:ascii="微软雅黑" w:eastAsia="微软雅黑" w:hAnsi="微软雅黑" w:cs="微软雅黑" w:hint="eastAsia"/>
          <w:b/>
          <w:color w:val="00B050"/>
        </w:rPr>
        <w:t>与碰、杠样式一致，底色以及文字不同</w:t>
      </w:r>
    </w:p>
    <w:p w14:paraId="12A8F6EC" w14:textId="2AFB5FED" w:rsidR="007379C5" w:rsidRPr="005739B2" w:rsidRDefault="007379C5" w:rsidP="00F8429C">
      <w:pPr>
        <w:pStyle w:val="a7"/>
        <w:numPr>
          <w:ilvl w:val="0"/>
          <w:numId w:val="11"/>
        </w:numPr>
        <w:ind w:firstLineChars="0"/>
      </w:pPr>
      <w:r>
        <w:rPr>
          <w:rFonts w:ascii="微软雅黑" w:eastAsia="微软雅黑" w:hAnsi="微软雅黑" w:cs="微软雅黑" w:hint="eastAsia"/>
        </w:rPr>
        <w:t>报叫标识：头像右上角显示【报】子</w:t>
      </w:r>
    </w:p>
    <w:p w14:paraId="089BC717" w14:textId="7283FE39" w:rsidR="005739B2" w:rsidRPr="000A2CEE" w:rsidRDefault="005739B2" w:rsidP="005739B2">
      <w:pPr>
        <w:pStyle w:val="a7"/>
        <w:ind w:left="420" w:firstLineChars="0" w:firstLine="0"/>
        <w:rPr>
          <w:b/>
        </w:rPr>
      </w:pPr>
      <w:r w:rsidRPr="000A2CEE">
        <w:rPr>
          <w:rFonts w:ascii="微软雅黑" w:eastAsia="微软雅黑" w:hAnsi="微软雅黑" w:cs="微软雅黑" w:hint="eastAsia"/>
          <w:b/>
          <w:color w:val="00B050"/>
        </w:rPr>
        <w:t>/</w:t>
      </w:r>
      <w:r w:rsidRPr="000A2CEE">
        <w:rPr>
          <w:rFonts w:ascii="微软雅黑" w:eastAsia="微软雅黑" w:hAnsi="微软雅黑" w:cs="微软雅黑"/>
          <w:b/>
          <w:color w:val="00B050"/>
        </w:rPr>
        <w:t>/</w:t>
      </w:r>
      <w:r w:rsidRPr="000A2CEE">
        <w:rPr>
          <w:rFonts w:ascii="微软雅黑" w:eastAsia="微软雅黑" w:hAnsi="微软雅黑" w:cs="微软雅黑" w:hint="eastAsia"/>
          <w:b/>
          <w:color w:val="00B050"/>
        </w:rPr>
        <w:t>与定缺的显示位置和样式一致，颜色以及文字不同</w:t>
      </w:r>
    </w:p>
    <w:p w14:paraId="6EF106D1" w14:textId="6569388F" w:rsidR="00F8429C" w:rsidRPr="00244154" w:rsidRDefault="00F8429C" w:rsidP="00F8429C">
      <w:pPr>
        <w:pStyle w:val="a7"/>
        <w:numPr>
          <w:ilvl w:val="0"/>
          <w:numId w:val="11"/>
        </w:numPr>
        <w:ind w:firstLineChars="0"/>
      </w:pPr>
      <w:r>
        <w:rPr>
          <w:rFonts w:ascii="微软雅黑" w:eastAsia="微软雅黑" w:hAnsi="微软雅黑" w:cs="微软雅黑" w:hint="eastAsia"/>
        </w:rPr>
        <w:t>结算界面，其余玩家显示位置调整</w:t>
      </w:r>
    </w:p>
    <w:p w14:paraId="10ABBC6A" w14:textId="6C2993A7" w:rsidR="00244154" w:rsidRPr="00F8429C" w:rsidRDefault="00A75C1B" w:rsidP="00244154">
      <w:pPr>
        <w:pStyle w:val="a7"/>
        <w:ind w:left="420" w:firstLineChars="0" w:firstLine="0"/>
      </w:pPr>
      <w:r>
        <w:rPr>
          <w:noProof/>
        </w:rPr>
        <w:drawing>
          <wp:inline distT="0" distB="0" distL="0" distR="0" wp14:anchorId="12126DCC" wp14:editId="680AF5F6">
            <wp:extent cx="3381375" cy="1908893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389308" cy="1913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98DBD" w14:textId="348EA4DF" w:rsidR="00F8429C" w:rsidRPr="00C06D41" w:rsidRDefault="00F8429C" w:rsidP="00F8429C">
      <w:pPr>
        <w:pStyle w:val="a7"/>
        <w:numPr>
          <w:ilvl w:val="0"/>
          <w:numId w:val="11"/>
        </w:numPr>
        <w:ind w:firstLineChars="0"/>
      </w:pPr>
      <w:r>
        <w:rPr>
          <w:rFonts w:ascii="微软雅黑" w:eastAsia="微软雅黑" w:hAnsi="微软雅黑" w:cs="微软雅黑" w:hint="eastAsia"/>
        </w:rPr>
        <w:t>特效：请胡特效</w:t>
      </w:r>
    </w:p>
    <w:p w14:paraId="5F57CECF" w14:textId="6FC09AEF" w:rsidR="00C06D41" w:rsidRPr="00475B14" w:rsidRDefault="00C06D41" w:rsidP="00C06D41">
      <w:pPr>
        <w:pStyle w:val="a7"/>
        <w:ind w:left="420" w:firstLineChars="0" w:firstLine="0"/>
        <w:rPr>
          <w:b/>
          <w:color w:val="00B050"/>
        </w:rPr>
      </w:pPr>
      <w:r w:rsidRPr="00475B14">
        <w:rPr>
          <w:rFonts w:ascii="微软雅黑" w:eastAsia="微软雅黑" w:hAnsi="微软雅黑" w:cs="微软雅黑" w:hint="eastAsia"/>
          <w:b/>
          <w:color w:val="00B050"/>
        </w:rPr>
        <w:lastRenderedPageBreak/>
        <w:t>/</w:t>
      </w:r>
      <w:r w:rsidRPr="00475B14">
        <w:rPr>
          <w:rFonts w:ascii="微软雅黑" w:eastAsia="微软雅黑" w:hAnsi="微软雅黑" w:cs="微软雅黑"/>
          <w:b/>
          <w:color w:val="00B050"/>
        </w:rPr>
        <w:t>/</w:t>
      </w:r>
      <w:r w:rsidRPr="00475B14">
        <w:rPr>
          <w:rFonts w:ascii="微软雅黑" w:eastAsia="微软雅黑" w:hAnsi="微软雅黑" w:cs="微软雅黑" w:hint="eastAsia"/>
          <w:b/>
          <w:color w:val="00B050"/>
        </w:rPr>
        <w:t>与碰、杠特效一致，文字不同</w:t>
      </w:r>
    </w:p>
    <w:p w14:paraId="059061BE" w14:textId="2D026EAA" w:rsidR="00F8429C" w:rsidRPr="009678C6" w:rsidRDefault="00F8429C" w:rsidP="00F8429C">
      <w:pPr>
        <w:pStyle w:val="a7"/>
        <w:numPr>
          <w:ilvl w:val="0"/>
          <w:numId w:val="11"/>
        </w:numPr>
        <w:ind w:firstLineChars="0"/>
      </w:pPr>
      <w:r>
        <w:rPr>
          <w:rFonts w:ascii="微软雅黑" w:eastAsia="微软雅黑" w:hAnsi="微软雅黑" w:cs="微软雅黑" w:hint="eastAsia"/>
        </w:rPr>
        <w:t>标识：请胡时用户头像边上的标识</w:t>
      </w:r>
    </w:p>
    <w:p w14:paraId="515C439A" w14:textId="5B9A4E99" w:rsidR="009678C6" w:rsidRPr="00C8665C" w:rsidRDefault="009678C6" w:rsidP="009678C6">
      <w:pPr>
        <w:pStyle w:val="a7"/>
        <w:ind w:left="420" w:firstLineChars="0" w:firstLine="0"/>
      </w:pPr>
      <w:r>
        <w:rPr>
          <w:noProof/>
        </w:rPr>
        <w:drawing>
          <wp:inline distT="0" distB="0" distL="0" distR="0" wp14:anchorId="49C633C0" wp14:editId="44D23D68">
            <wp:extent cx="2486025" cy="1407929"/>
            <wp:effectExtent l="0" t="0" r="0" b="190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510363" cy="1421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09861" w14:textId="5818B57A" w:rsidR="00C8665C" w:rsidRPr="00C8665C" w:rsidRDefault="00C8665C" w:rsidP="00F8429C">
      <w:pPr>
        <w:pStyle w:val="a7"/>
        <w:numPr>
          <w:ilvl w:val="0"/>
          <w:numId w:val="11"/>
        </w:numPr>
        <w:ind w:firstLineChars="0"/>
      </w:pPr>
      <w:r>
        <w:rPr>
          <w:rFonts w:ascii="微软雅黑" w:eastAsia="微软雅黑" w:hAnsi="微软雅黑" w:cs="微软雅黑" w:hint="eastAsia"/>
        </w:rPr>
        <w:t>大厅界面，快速进入入口文字</w:t>
      </w:r>
      <w:r w:rsidR="00114969">
        <w:rPr>
          <w:rFonts w:ascii="微软雅黑" w:eastAsia="微软雅黑" w:hAnsi="微软雅黑" w:cs="微软雅黑" w:hint="eastAsia"/>
        </w:rPr>
        <w:t>：断勾卡</w:t>
      </w:r>
    </w:p>
    <w:p w14:paraId="506E617A" w14:textId="20503C70" w:rsidR="00C8665C" w:rsidRDefault="00C8665C" w:rsidP="00C8665C">
      <w:pPr>
        <w:pStyle w:val="a7"/>
        <w:ind w:left="420" w:firstLineChars="0" w:firstLine="0"/>
      </w:pPr>
      <w:r>
        <w:rPr>
          <w:noProof/>
        </w:rPr>
        <w:drawing>
          <wp:inline distT="0" distB="0" distL="0" distR="0" wp14:anchorId="1A03F4C5" wp14:editId="759EA60B">
            <wp:extent cx="3543300" cy="1633494"/>
            <wp:effectExtent l="0" t="0" r="0" b="508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553108" cy="1638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B5846" w14:textId="342FEA42" w:rsidR="00204D57" w:rsidRPr="00204D57" w:rsidRDefault="00204D57" w:rsidP="00204D57">
      <w:pPr>
        <w:pStyle w:val="a7"/>
        <w:numPr>
          <w:ilvl w:val="0"/>
          <w:numId w:val="11"/>
        </w:numPr>
        <w:ind w:firstLineChars="0"/>
        <w:rPr>
          <w:rFonts w:ascii="微软雅黑" w:eastAsia="微软雅黑" w:hAnsi="微软雅黑"/>
        </w:rPr>
      </w:pPr>
      <w:r w:rsidRPr="00204D57">
        <w:rPr>
          <w:rFonts w:ascii="微软雅黑" w:eastAsia="微软雅黑" w:hAnsi="微软雅黑" w:hint="eastAsia"/>
        </w:rPr>
        <w:t>大厅界面，推广宣传图</w:t>
      </w:r>
    </w:p>
    <w:p w14:paraId="2D3AA870" w14:textId="3E5CAEF3" w:rsidR="00204D57" w:rsidRDefault="00204D57" w:rsidP="00204D57">
      <w:pPr>
        <w:pStyle w:val="a7"/>
        <w:ind w:left="420" w:firstLineChars="0" w:firstLine="0"/>
      </w:pPr>
      <w:r>
        <w:rPr>
          <w:noProof/>
        </w:rPr>
        <w:drawing>
          <wp:inline distT="0" distB="0" distL="0" distR="0" wp14:anchorId="04B06717" wp14:editId="7E6F836A">
            <wp:extent cx="3552825" cy="200226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561740" cy="2007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04D5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3983761E" w14:textId="77777777" w:rsidR="00291C3D" w:rsidRDefault="00291C3D" w:rsidP="00623899">
      <w:r>
        <w:separator/>
      </w:r>
    </w:p>
  </w:endnote>
  <w:endnote w:type="continuationSeparator" w:id="0">
    <w:p w14:paraId="4077A964" w14:textId="77777777" w:rsidR="00291C3D" w:rsidRDefault="00291C3D" w:rsidP="0062389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0805246E" w14:textId="77777777" w:rsidR="00291C3D" w:rsidRDefault="00291C3D" w:rsidP="00623899">
      <w:r>
        <w:separator/>
      </w:r>
    </w:p>
  </w:footnote>
  <w:footnote w:type="continuationSeparator" w:id="0">
    <w:p w14:paraId="3DD32B69" w14:textId="77777777" w:rsidR="00291C3D" w:rsidRDefault="00291C3D" w:rsidP="0062389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36" type="#_x0000_t75" style="width:11.25pt;height:11.25pt" o:bullet="t">
        <v:imagedata r:id="rId1" o:title="msoB483"/>
      </v:shape>
    </w:pict>
  </w:numPicBullet>
  <w:abstractNum w:abstractNumId="0" w15:restartNumberingAfterBreak="0">
    <w:nsid w:val="8F1C2783"/>
    <w:multiLevelType w:val="singleLevel"/>
    <w:tmpl w:val="8F1C2783"/>
    <w:lvl w:ilvl="0">
      <w:start w:val="1"/>
      <w:numFmt w:val="decimal"/>
      <w:suff w:val="space"/>
      <w:lvlText w:val="%1."/>
      <w:lvlJc w:val="left"/>
    </w:lvl>
  </w:abstractNum>
  <w:abstractNum w:abstractNumId="1" w15:restartNumberingAfterBreak="0">
    <w:nsid w:val="FF072EB2"/>
    <w:multiLevelType w:val="singleLevel"/>
    <w:tmpl w:val="FF072EB2"/>
    <w:lvl w:ilvl="0">
      <w:start w:val="1"/>
      <w:numFmt w:val="decimal"/>
      <w:suff w:val="nothing"/>
      <w:lvlText w:val="%1、"/>
      <w:lvlJc w:val="left"/>
    </w:lvl>
  </w:abstractNum>
  <w:abstractNum w:abstractNumId="2" w15:restartNumberingAfterBreak="0">
    <w:nsid w:val="0B212F6D"/>
    <w:multiLevelType w:val="multilevel"/>
    <w:tmpl w:val="0B212F6D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1">
      <w:start w:val="2"/>
      <w:numFmt w:val="decimal"/>
      <w:isLgl/>
      <w:lvlText w:val="%1.%2"/>
      <w:lvlJc w:val="left"/>
      <w:pPr>
        <w:ind w:left="630" w:hanging="630"/>
      </w:pPr>
      <w:rPr>
        <w:rFonts w:hint="default"/>
      </w:rPr>
    </w:lvl>
    <w:lvl w:ilvl="2" w:tentative="1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 w:tentative="1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 w:tentative="1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 w:tentative="1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 w:tentative="1">
      <w:start w:val="1"/>
      <w:numFmt w:val="decimal"/>
      <w:isLgl/>
      <w:lvlText w:val="%1.%2.%3.%4.%5.%6.%7"/>
      <w:lvlJc w:val="left"/>
      <w:pPr>
        <w:ind w:left="1080" w:hanging="1080"/>
      </w:pPr>
      <w:rPr>
        <w:rFonts w:hint="default"/>
      </w:rPr>
    </w:lvl>
    <w:lvl w:ilvl="7" w:tentative="1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 w:tentative="1">
      <w:start w:val="1"/>
      <w:numFmt w:val="decimal"/>
      <w:isLgl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3" w15:restartNumberingAfterBreak="0">
    <w:nsid w:val="0CDD30D3"/>
    <w:multiLevelType w:val="hybridMultilevel"/>
    <w:tmpl w:val="F17CB5F8"/>
    <w:lvl w:ilvl="0" w:tplc="B9EAF21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10E01DFA"/>
    <w:multiLevelType w:val="hybridMultilevel"/>
    <w:tmpl w:val="7F22A266"/>
    <w:lvl w:ilvl="0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</w:abstractNum>
  <w:abstractNum w:abstractNumId="5" w15:restartNumberingAfterBreak="0">
    <w:nsid w:val="1889051F"/>
    <w:multiLevelType w:val="hybridMultilevel"/>
    <w:tmpl w:val="568CD01E"/>
    <w:lvl w:ilvl="0" w:tplc="04090003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</w:abstractNum>
  <w:abstractNum w:abstractNumId="6" w15:restartNumberingAfterBreak="0">
    <w:nsid w:val="39BA598B"/>
    <w:multiLevelType w:val="hybridMultilevel"/>
    <w:tmpl w:val="FA2CFB2A"/>
    <w:lvl w:ilvl="0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</w:abstractNum>
  <w:abstractNum w:abstractNumId="7" w15:restartNumberingAfterBreak="0">
    <w:nsid w:val="48C61443"/>
    <w:multiLevelType w:val="hybridMultilevel"/>
    <w:tmpl w:val="BB0C327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B">
      <w:start w:val="1"/>
      <w:numFmt w:val="bullet"/>
      <w:lvlText w:val=""/>
      <w:lvlJc w:val="left"/>
      <w:pPr>
        <w:ind w:left="1680" w:hanging="420"/>
      </w:pPr>
      <w:rPr>
        <w:rFonts w:ascii="Wingdings" w:hAnsi="Wingdings" w:hint="default"/>
      </w:rPr>
    </w:lvl>
    <w:lvl w:ilvl="4" w:tplc="0409000D">
      <w:start w:val="1"/>
      <w:numFmt w:val="bullet"/>
      <w:lvlText w:val=""/>
      <w:lvlJc w:val="left"/>
      <w:pPr>
        <w:ind w:left="2100" w:hanging="420"/>
      </w:pPr>
      <w:rPr>
        <w:rFonts w:ascii="Wingdings" w:hAnsi="Wingdings" w:hint="default"/>
      </w:rPr>
    </w:lvl>
    <w:lvl w:ilvl="5" w:tplc="04090009">
      <w:start w:val="1"/>
      <w:numFmt w:val="bullet"/>
      <w:lvlText w:val=""/>
      <w:lvlJc w:val="left"/>
      <w:pPr>
        <w:ind w:left="2520" w:hanging="420"/>
      </w:pPr>
      <w:rPr>
        <w:rFonts w:ascii="Wingdings" w:hAnsi="Wingdings" w:hint="default"/>
      </w:rPr>
    </w:lvl>
    <w:lvl w:ilvl="6" w:tplc="04090007">
      <w:start w:val="1"/>
      <w:numFmt w:val="bullet"/>
      <w:lvlText w:val=""/>
      <w:lvlPicBulletId w:val="0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8" w15:restartNumberingAfterBreak="0">
    <w:nsid w:val="505C657C"/>
    <w:multiLevelType w:val="singleLevel"/>
    <w:tmpl w:val="505C657C"/>
    <w:lvl w:ilvl="0">
      <w:start w:val="1"/>
      <w:numFmt w:val="decimal"/>
      <w:suff w:val="nothing"/>
      <w:lvlText w:val="%1、"/>
      <w:lvlJc w:val="left"/>
    </w:lvl>
  </w:abstractNum>
  <w:abstractNum w:abstractNumId="9" w15:restartNumberingAfterBreak="0">
    <w:nsid w:val="5AB51F7E"/>
    <w:multiLevelType w:val="hybridMultilevel"/>
    <w:tmpl w:val="BD1EB19A"/>
    <w:lvl w:ilvl="0" w:tplc="04090003">
      <w:start w:val="1"/>
      <w:numFmt w:val="bullet"/>
      <w:lvlText w:val="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0" w15:restartNumberingAfterBreak="0">
    <w:nsid w:val="5C516BB8"/>
    <w:multiLevelType w:val="hybridMultilevel"/>
    <w:tmpl w:val="73C8439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1" w15:restartNumberingAfterBreak="0">
    <w:nsid w:val="6AF63F65"/>
    <w:multiLevelType w:val="singleLevel"/>
    <w:tmpl w:val="6AF63F65"/>
    <w:lvl w:ilvl="0">
      <w:start w:val="1"/>
      <w:numFmt w:val="decimal"/>
      <w:suff w:val="nothing"/>
      <w:lvlText w:val="%1、"/>
      <w:lvlJc w:val="left"/>
    </w:lvl>
  </w:abstractNum>
  <w:abstractNum w:abstractNumId="12" w15:restartNumberingAfterBreak="0">
    <w:nsid w:val="72F61746"/>
    <w:multiLevelType w:val="hybridMultilevel"/>
    <w:tmpl w:val="2C505460"/>
    <w:lvl w:ilvl="0" w:tplc="0409000B">
      <w:start w:val="1"/>
      <w:numFmt w:val="bullet"/>
      <w:lvlText w:val=""/>
      <w:lvlJc w:val="left"/>
      <w:pPr>
        <w:ind w:left="16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2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040" w:hanging="420"/>
      </w:pPr>
      <w:rPr>
        <w:rFonts w:ascii="Wingdings" w:hAnsi="Wingdings" w:hint="default"/>
      </w:rPr>
    </w:lvl>
  </w:abstractNum>
  <w:abstractNum w:abstractNumId="13" w15:restartNumberingAfterBreak="0">
    <w:nsid w:val="73844FA5"/>
    <w:multiLevelType w:val="hybridMultilevel"/>
    <w:tmpl w:val="45EA8E80"/>
    <w:lvl w:ilvl="0" w:tplc="04090005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2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040" w:hanging="420"/>
      </w:pPr>
      <w:rPr>
        <w:rFonts w:ascii="Wingdings" w:hAnsi="Wingdings" w:hint="default"/>
      </w:rPr>
    </w:lvl>
  </w:abstractNum>
  <w:abstractNum w:abstractNumId="14" w15:restartNumberingAfterBreak="0">
    <w:nsid w:val="7BB51099"/>
    <w:multiLevelType w:val="hybridMultilevel"/>
    <w:tmpl w:val="208CDD0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3"/>
  </w:num>
  <w:num w:numId="2">
    <w:abstractNumId w:val="2"/>
  </w:num>
  <w:num w:numId="3">
    <w:abstractNumId w:val="10"/>
  </w:num>
  <w:num w:numId="4">
    <w:abstractNumId w:val="7"/>
  </w:num>
  <w:num w:numId="5">
    <w:abstractNumId w:val="8"/>
  </w:num>
  <w:num w:numId="6">
    <w:abstractNumId w:val="0"/>
  </w:num>
  <w:num w:numId="7">
    <w:abstractNumId w:val="1"/>
  </w:num>
  <w:num w:numId="8">
    <w:abstractNumId w:val="11"/>
  </w:num>
  <w:num w:numId="9">
    <w:abstractNumId w:val="12"/>
  </w:num>
  <w:num w:numId="10">
    <w:abstractNumId w:val="6"/>
  </w:num>
  <w:num w:numId="11">
    <w:abstractNumId w:val="14"/>
  </w:num>
  <w:num w:numId="12">
    <w:abstractNumId w:val="4"/>
  </w:num>
  <w:num w:numId="13">
    <w:abstractNumId w:val="9"/>
  </w:num>
  <w:num w:numId="14">
    <w:abstractNumId w:val="5"/>
  </w:num>
  <w:num w:numId="15">
    <w:abstractNumId w:val="13"/>
  </w:num>
</w:numbering>
</file>

<file path=word/people.xml><?xml version="1.0" encoding="utf-8"?>
<w15:people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15:person w15:author="admin">
    <w15:presenceInfo w15:providerId="None" w15:userId="admin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C2482"/>
    <w:rsid w:val="00004FC2"/>
    <w:rsid w:val="00015B46"/>
    <w:rsid w:val="00016F4E"/>
    <w:rsid w:val="00021903"/>
    <w:rsid w:val="00024F54"/>
    <w:rsid w:val="0003065E"/>
    <w:rsid w:val="00036ABC"/>
    <w:rsid w:val="000575B4"/>
    <w:rsid w:val="0006485D"/>
    <w:rsid w:val="00065231"/>
    <w:rsid w:val="00065852"/>
    <w:rsid w:val="000776E2"/>
    <w:rsid w:val="00081F48"/>
    <w:rsid w:val="00084485"/>
    <w:rsid w:val="00084976"/>
    <w:rsid w:val="00084E0F"/>
    <w:rsid w:val="00085255"/>
    <w:rsid w:val="00087005"/>
    <w:rsid w:val="000932F8"/>
    <w:rsid w:val="000A2CEE"/>
    <w:rsid w:val="000B1311"/>
    <w:rsid w:val="000B3FF4"/>
    <w:rsid w:val="000C0ECD"/>
    <w:rsid w:val="000C4466"/>
    <w:rsid w:val="000D59BD"/>
    <w:rsid w:val="000E4A82"/>
    <w:rsid w:val="000F0E01"/>
    <w:rsid w:val="00104AB8"/>
    <w:rsid w:val="00114969"/>
    <w:rsid w:val="00124AFE"/>
    <w:rsid w:val="001341BC"/>
    <w:rsid w:val="00137C64"/>
    <w:rsid w:val="00143853"/>
    <w:rsid w:val="001525B2"/>
    <w:rsid w:val="00154395"/>
    <w:rsid w:val="0016799D"/>
    <w:rsid w:val="00186E5F"/>
    <w:rsid w:val="00190D6D"/>
    <w:rsid w:val="0019781F"/>
    <w:rsid w:val="001B62E4"/>
    <w:rsid w:val="001C4E61"/>
    <w:rsid w:val="001D01ED"/>
    <w:rsid w:val="001D1CD1"/>
    <w:rsid w:val="001D66FB"/>
    <w:rsid w:val="0020493E"/>
    <w:rsid w:val="00204D57"/>
    <w:rsid w:val="00204E01"/>
    <w:rsid w:val="00212BA6"/>
    <w:rsid w:val="00221BBB"/>
    <w:rsid w:val="0022721B"/>
    <w:rsid w:val="00237BA8"/>
    <w:rsid w:val="002402E7"/>
    <w:rsid w:val="002407EC"/>
    <w:rsid w:val="002419DB"/>
    <w:rsid w:val="00244154"/>
    <w:rsid w:val="00245ED5"/>
    <w:rsid w:val="0025514A"/>
    <w:rsid w:val="00256B4B"/>
    <w:rsid w:val="0026370B"/>
    <w:rsid w:val="00274447"/>
    <w:rsid w:val="0028545A"/>
    <w:rsid w:val="00291C3D"/>
    <w:rsid w:val="00296A6D"/>
    <w:rsid w:val="002A0AA1"/>
    <w:rsid w:val="002A1403"/>
    <w:rsid w:val="002A7C5E"/>
    <w:rsid w:val="002C4671"/>
    <w:rsid w:val="002D6990"/>
    <w:rsid w:val="002D780F"/>
    <w:rsid w:val="002E6BBE"/>
    <w:rsid w:val="002F2582"/>
    <w:rsid w:val="002F6CBD"/>
    <w:rsid w:val="00301C1D"/>
    <w:rsid w:val="00303469"/>
    <w:rsid w:val="0031394D"/>
    <w:rsid w:val="00315C77"/>
    <w:rsid w:val="00315DED"/>
    <w:rsid w:val="003162D2"/>
    <w:rsid w:val="00324AC4"/>
    <w:rsid w:val="0032736B"/>
    <w:rsid w:val="00327DDC"/>
    <w:rsid w:val="00335F57"/>
    <w:rsid w:val="00345264"/>
    <w:rsid w:val="00376BDE"/>
    <w:rsid w:val="00377CF0"/>
    <w:rsid w:val="00381C2A"/>
    <w:rsid w:val="00384929"/>
    <w:rsid w:val="003864A1"/>
    <w:rsid w:val="00390701"/>
    <w:rsid w:val="003957E5"/>
    <w:rsid w:val="00396382"/>
    <w:rsid w:val="003D3C8D"/>
    <w:rsid w:val="003D43D3"/>
    <w:rsid w:val="003D4E13"/>
    <w:rsid w:val="003E1D3A"/>
    <w:rsid w:val="003F19C2"/>
    <w:rsid w:val="003F24B8"/>
    <w:rsid w:val="003F3AD5"/>
    <w:rsid w:val="00400046"/>
    <w:rsid w:val="00400F84"/>
    <w:rsid w:val="00403A25"/>
    <w:rsid w:val="00403EA8"/>
    <w:rsid w:val="004053BB"/>
    <w:rsid w:val="004064C2"/>
    <w:rsid w:val="004317B5"/>
    <w:rsid w:val="00431EB5"/>
    <w:rsid w:val="00440EF0"/>
    <w:rsid w:val="00442F6F"/>
    <w:rsid w:val="00450443"/>
    <w:rsid w:val="00457264"/>
    <w:rsid w:val="00465E62"/>
    <w:rsid w:val="004759B7"/>
    <w:rsid w:val="00475B14"/>
    <w:rsid w:val="00483363"/>
    <w:rsid w:val="00497D3C"/>
    <w:rsid w:val="004A6E66"/>
    <w:rsid w:val="004B1B53"/>
    <w:rsid w:val="004B443A"/>
    <w:rsid w:val="004E7529"/>
    <w:rsid w:val="004F7910"/>
    <w:rsid w:val="00516B1E"/>
    <w:rsid w:val="0053021C"/>
    <w:rsid w:val="005324C0"/>
    <w:rsid w:val="005668A4"/>
    <w:rsid w:val="005739B2"/>
    <w:rsid w:val="00574147"/>
    <w:rsid w:val="00574737"/>
    <w:rsid w:val="00585815"/>
    <w:rsid w:val="00590B67"/>
    <w:rsid w:val="005949A6"/>
    <w:rsid w:val="005A04D0"/>
    <w:rsid w:val="005A08E8"/>
    <w:rsid w:val="005B3F05"/>
    <w:rsid w:val="005B7837"/>
    <w:rsid w:val="005C7687"/>
    <w:rsid w:val="005D6009"/>
    <w:rsid w:val="005D616D"/>
    <w:rsid w:val="005E4BAC"/>
    <w:rsid w:val="005E5D80"/>
    <w:rsid w:val="005F3A54"/>
    <w:rsid w:val="005F6337"/>
    <w:rsid w:val="00600388"/>
    <w:rsid w:val="00601029"/>
    <w:rsid w:val="0061364F"/>
    <w:rsid w:val="00615141"/>
    <w:rsid w:val="0062089C"/>
    <w:rsid w:val="00621151"/>
    <w:rsid w:val="00623899"/>
    <w:rsid w:val="00634C3B"/>
    <w:rsid w:val="00641AF9"/>
    <w:rsid w:val="006460A2"/>
    <w:rsid w:val="006572BA"/>
    <w:rsid w:val="00663780"/>
    <w:rsid w:val="00664A32"/>
    <w:rsid w:val="00670C48"/>
    <w:rsid w:val="00677C4B"/>
    <w:rsid w:val="0068625B"/>
    <w:rsid w:val="00691182"/>
    <w:rsid w:val="00691C7F"/>
    <w:rsid w:val="006A6141"/>
    <w:rsid w:val="006B6C6A"/>
    <w:rsid w:val="006B7CC6"/>
    <w:rsid w:val="006C09C4"/>
    <w:rsid w:val="006C4868"/>
    <w:rsid w:val="006C77CD"/>
    <w:rsid w:val="006C7982"/>
    <w:rsid w:val="006F06D2"/>
    <w:rsid w:val="006F23B6"/>
    <w:rsid w:val="006F2A69"/>
    <w:rsid w:val="007039CA"/>
    <w:rsid w:val="00710144"/>
    <w:rsid w:val="007145FF"/>
    <w:rsid w:val="00715FD5"/>
    <w:rsid w:val="00734F20"/>
    <w:rsid w:val="007379C5"/>
    <w:rsid w:val="0074184A"/>
    <w:rsid w:val="00742450"/>
    <w:rsid w:val="00744B0B"/>
    <w:rsid w:val="00753459"/>
    <w:rsid w:val="00757F5E"/>
    <w:rsid w:val="00761BF3"/>
    <w:rsid w:val="00763656"/>
    <w:rsid w:val="00763792"/>
    <w:rsid w:val="007920EA"/>
    <w:rsid w:val="007941F5"/>
    <w:rsid w:val="00795913"/>
    <w:rsid w:val="00797CBB"/>
    <w:rsid w:val="007A287D"/>
    <w:rsid w:val="007A3B7E"/>
    <w:rsid w:val="007B3847"/>
    <w:rsid w:val="007C1DAD"/>
    <w:rsid w:val="007C56BA"/>
    <w:rsid w:val="007D6958"/>
    <w:rsid w:val="007E220A"/>
    <w:rsid w:val="007F7312"/>
    <w:rsid w:val="00801576"/>
    <w:rsid w:val="00802C4F"/>
    <w:rsid w:val="0082538E"/>
    <w:rsid w:val="00825F90"/>
    <w:rsid w:val="00834774"/>
    <w:rsid w:val="00840BAB"/>
    <w:rsid w:val="00842314"/>
    <w:rsid w:val="008504B1"/>
    <w:rsid w:val="00864E43"/>
    <w:rsid w:val="008756CE"/>
    <w:rsid w:val="00890FC5"/>
    <w:rsid w:val="00892373"/>
    <w:rsid w:val="00895607"/>
    <w:rsid w:val="00896E66"/>
    <w:rsid w:val="008973A4"/>
    <w:rsid w:val="00897E85"/>
    <w:rsid w:val="008B55E4"/>
    <w:rsid w:val="008B5B8C"/>
    <w:rsid w:val="008B7CEC"/>
    <w:rsid w:val="008D0C83"/>
    <w:rsid w:val="008D6006"/>
    <w:rsid w:val="008D630B"/>
    <w:rsid w:val="008D7DF7"/>
    <w:rsid w:val="008D7E47"/>
    <w:rsid w:val="008E55CC"/>
    <w:rsid w:val="008E6158"/>
    <w:rsid w:val="008F4B2A"/>
    <w:rsid w:val="0090365F"/>
    <w:rsid w:val="0090401C"/>
    <w:rsid w:val="00904FA7"/>
    <w:rsid w:val="009062F0"/>
    <w:rsid w:val="00912B41"/>
    <w:rsid w:val="00914471"/>
    <w:rsid w:val="0092204A"/>
    <w:rsid w:val="00924941"/>
    <w:rsid w:val="009314AA"/>
    <w:rsid w:val="00935251"/>
    <w:rsid w:val="00935DF9"/>
    <w:rsid w:val="00936FDC"/>
    <w:rsid w:val="009404AB"/>
    <w:rsid w:val="00941146"/>
    <w:rsid w:val="00946DC6"/>
    <w:rsid w:val="00960235"/>
    <w:rsid w:val="00962BF4"/>
    <w:rsid w:val="00966FF2"/>
    <w:rsid w:val="009678C6"/>
    <w:rsid w:val="0097053B"/>
    <w:rsid w:val="00970B87"/>
    <w:rsid w:val="0097792B"/>
    <w:rsid w:val="00977B93"/>
    <w:rsid w:val="0098542C"/>
    <w:rsid w:val="00995EFB"/>
    <w:rsid w:val="009964DC"/>
    <w:rsid w:val="009B1C74"/>
    <w:rsid w:val="009B2732"/>
    <w:rsid w:val="009B410D"/>
    <w:rsid w:val="009C349D"/>
    <w:rsid w:val="009D4183"/>
    <w:rsid w:val="009E259A"/>
    <w:rsid w:val="009E345F"/>
    <w:rsid w:val="00A10173"/>
    <w:rsid w:val="00A251C1"/>
    <w:rsid w:val="00A320F6"/>
    <w:rsid w:val="00A3382D"/>
    <w:rsid w:val="00A46D63"/>
    <w:rsid w:val="00A5185F"/>
    <w:rsid w:val="00A60A91"/>
    <w:rsid w:val="00A66635"/>
    <w:rsid w:val="00A75A27"/>
    <w:rsid w:val="00A75C1B"/>
    <w:rsid w:val="00A853A4"/>
    <w:rsid w:val="00AA0527"/>
    <w:rsid w:val="00AA30F2"/>
    <w:rsid w:val="00AB0FB5"/>
    <w:rsid w:val="00AB22CE"/>
    <w:rsid w:val="00AB2C68"/>
    <w:rsid w:val="00AC2D20"/>
    <w:rsid w:val="00AC4268"/>
    <w:rsid w:val="00AD1250"/>
    <w:rsid w:val="00AD688E"/>
    <w:rsid w:val="00AD709B"/>
    <w:rsid w:val="00AE63A5"/>
    <w:rsid w:val="00AF4A78"/>
    <w:rsid w:val="00B01396"/>
    <w:rsid w:val="00B0495E"/>
    <w:rsid w:val="00B127CC"/>
    <w:rsid w:val="00B17B83"/>
    <w:rsid w:val="00B2242C"/>
    <w:rsid w:val="00B26603"/>
    <w:rsid w:val="00B27414"/>
    <w:rsid w:val="00B4155C"/>
    <w:rsid w:val="00B4414E"/>
    <w:rsid w:val="00B5060A"/>
    <w:rsid w:val="00B53D63"/>
    <w:rsid w:val="00B72B94"/>
    <w:rsid w:val="00B7416B"/>
    <w:rsid w:val="00B90095"/>
    <w:rsid w:val="00BA0C68"/>
    <w:rsid w:val="00BB1AFD"/>
    <w:rsid w:val="00BB2169"/>
    <w:rsid w:val="00BC001C"/>
    <w:rsid w:val="00BC69AF"/>
    <w:rsid w:val="00BD54A9"/>
    <w:rsid w:val="00BE6725"/>
    <w:rsid w:val="00C042E9"/>
    <w:rsid w:val="00C06D41"/>
    <w:rsid w:val="00C11378"/>
    <w:rsid w:val="00C168AB"/>
    <w:rsid w:val="00C26B5D"/>
    <w:rsid w:val="00C27E06"/>
    <w:rsid w:val="00C47087"/>
    <w:rsid w:val="00C546B6"/>
    <w:rsid w:val="00C61EF9"/>
    <w:rsid w:val="00C72254"/>
    <w:rsid w:val="00C73083"/>
    <w:rsid w:val="00C7405C"/>
    <w:rsid w:val="00C74474"/>
    <w:rsid w:val="00C85B89"/>
    <w:rsid w:val="00C8665C"/>
    <w:rsid w:val="00C95A60"/>
    <w:rsid w:val="00CA0B85"/>
    <w:rsid w:val="00CA0C5F"/>
    <w:rsid w:val="00CC2482"/>
    <w:rsid w:val="00CD1BD9"/>
    <w:rsid w:val="00CD6458"/>
    <w:rsid w:val="00CE2F22"/>
    <w:rsid w:val="00CE5729"/>
    <w:rsid w:val="00CF0C0C"/>
    <w:rsid w:val="00CF0E6C"/>
    <w:rsid w:val="00CF1088"/>
    <w:rsid w:val="00D104CA"/>
    <w:rsid w:val="00D13324"/>
    <w:rsid w:val="00D17F6C"/>
    <w:rsid w:val="00D3029A"/>
    <w:rsid w:val="00D347B1"/>
    <w:rsid w:val="00D378B1"/>
    <w:rsid w:val="00D50BA5"/>
    <w:rsid w:val="00D67F81"/>
    <w:rsid w:val="00D70F9D"/>
    <w:rsid w:val="00D77B56"/>
    <w:rsid w:val="00D818A5"/>
    <w:rsid w:val="00D838F0"/>
    <w:rsid w:val="00D83A71"/>
    <w:rsid w:val="00D918BE"/>
    <w:rsid w:val="00D91AA5"/>
    <w:rsid w:val="00D954C1"/>
    <w:rsid w:val="00DB256C"/>
    <w:rsid w:val="00DB29D0"/>
    <w:rsid w:val="00DB6E6E"/>
    <w:rsid w:val="00DC57B5"/>
    <w:rsid w:val="00DD1D51"/>
    <w:rsid w:val="00DD2620"/>
    <w:rsid w:val="00DD2BBE"/>
    <w:rsid w:val="00DD51AD"/>
    <w:rsid w:val="00DD7DEA"/>
    <w:rsid w:val="00DE0245"/>
    <w:rsid w:val="00DE1373"/>
    <w:rsid w:val="00DE15DE"/>
    <w:rsid w:val="00DE512A"/>
    <w:rsid w:val="00DE51A8"/>
    <w:rsid w:val="00DF359B"/>
    <w:rsid w:val="00DF39F4"/>
    <w:rsid w:val="00E06AFF"/>
    <w:rsid w:val="00E13681"/>
    <w:rsid w:val="00E15511"/>
    <w:rsid w:val="00E16E88"/>
    <w:rsid w:val="00E232AA"/>
    <w:rsid w:val="00E23EAE"/>
    <w:rsid w:val="00E251B7"/>
    <w:rsid w:val="00E40F0B"/>
    <w:rsid w:val="00E47C9F"/>
    <w:rsid w:val="00E47E56"/>
    <w:rsid w:val="00E63C18"/>
    <w:rsid w:val="00E674E8"/>
    <w:rsid w:val="00E70847"/>
    <w:rsid w:val="00E96924"/>
    <w:rsid w:val="00E9777F"/>
    <w:rsid w:val="00EA5777"/>
    <w:rsid w:val="00EB5CB6"/>
    <w:rsid w:val="00EB6691"/>
    <w:rsid w:val="00EC45C7"/>
    <w:rsid w:val="00ED7695"/>
    <w:rsid w:val="00EE5190"/>
    <w:rsid w:val="00EF1A1C"/>
    <w:rsid w:val="00F02EEF"/>
    <w:rsid w:val="00F078FD"/>
    <w:rsid w:val="00F15E4C"/>
    <w:rsid w:val="00F20ECC"/>
    <w:rsid w:val="00F212F1"/>
    <w:rsid w:val="00F2414A"/>
    <w:rsid w:val="00F25EFA"/>
    <w:rsid w:val="00F66F56"/>
    <w:rsid w:val="00F81CAF"/>
    <w:rsid w:val="00F833D9"/>
    <w:rsid w:val="00F8429C"/>
    <w:rsid w:val="00F85790"/>
    <w:rsid w:val="00F9003D"/>
    <w:rsid w:val="00F92628"/>
    <w:rsid w:val="00F97160"/>
    <w:rsid w:val="00FA4D3A"/>
    <w:rsid w:val="00FB2020"/>
    <w:rsid w:val="00FB25FA"/>
    <w:rsid w:val="00FB34B6"/>
    <w:rsid w:val="00FD1380"/>
    <w:rsid w:val="00FE1176"/>
    <w:rsid w:val="00FE1D60"/>
    <w:rsid w:val="00FE52ED"/>
    <w:rsid w:val="00FE78E5"/>
    <w:rsid w:val="00FF158B"/>
    <w:rsid w:val="00FF59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C2F5B32"/>
  <w15:chartTrackingRefBased/>
  <w15:docId w15:val="{ACBEEE98-01BA-4476-8F5C-F91BC9922A1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iPriority="0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iPriority="0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A251C1"/>
    <w:pPr>
      <w:keepNext/>
      <w:keepLines/>
      <w:spacing w:before="340" w:after="330" w:line="578" w:lineRule="auto"/>
      <w:outlineLvl w:val="0"/>
    </w:pPr>
    <w:rPr>
      <w:rFonts w:ascii="Calibri" w:eastAsia="宋体" w:hAnsi="Calibri" w:cs="Times New Roman"/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623899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623899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6238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623899"/>
    <w:rPr>
      <w:sz w:val="18"/>
      <w:szCs w:val="18"/>
    </w:rPr>
  </w:style>
  <w:style w:type="paragraph" w:styleId="a7">
    <w:name w:val="List Paragraph"/>
    <w:basedOn w:val="a"/>
    <w:uiPriority w:val="99"/>
    <w:rsid w:val="00623899"/>
    <w:pPr>
      <w:ind w:firstLineChars="200" w:firstLine="420"/>
    </w:pPr>
    <w:rPr>
      <w:szCs w:val="24"/>
    </w:rPr>
  </w:style>
  <w:style w:type="table" w:styleId="a8">
    <w:name w:val="Table Grid"/>
    <w:basedOn w:val="a1"/>
    <w:uiPriority w:val="39"/>
    <w:rsid w:val="00004FC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0">
    <w:name w:val="标题 1 字符"/>
    <w:basedOn w:val="a0"/>
    <w:link w:val="1"/>
    <w:uiPriority w:val="9"/>
    <w:rsid w:val="00A251C1"/>
    <w:rPr>
      <w:rFonts w:ascii="Calibri" w:eastAsia="宋体" w:hAnsi="Calibri" w:cs="Times New Roman"/>
      <w:b/>
      <w:bCs/>
      <w:kern w:val="44"/>
      <w:sz w:val="44"/>
      <w:szCs w:val="44"/>
    </w:rPr>
  </w:style>
  <w:style w:type="character" w:styleId="a9">
    <w:name w:val="Hyperlink"/>
    <w:basedOn w:val="a0"/>
    <w:uiPriority w:val="99"/>
    <w:unhideWhenUsed/>
    <w:rsid w:val="0006485D"/>
    <w:rPr>
      <w:color w:val="0563C1" w:themeColor="hyperlink"/>
      <w:u w:val="single"/>
    </w:rPr>
  </w:style>
  <w:style w:type="paragraph" w:styleId="aa">
    <w:name w:val="annotation text"/>
    <w:basedOn w:val="a"/>
    <w:link w:val="ab"/>
    <w:rsid w:val="005D616D"/>
    <w:pPr>
      <w:jc w:val="left"/>
    </w:pPr>
    <w:rPr>
      <w:szCs w:val="24"/>
    </w:rPr>
  </w:style>
  <w:style w:type="character" w:customStyle="1" w:styleId="ab">
    <w:name w:val="批注文字 字符"/>
    <w:basedOn w:val="a0"/>
    <w:link w:val="aa"/>
    <w:rsid w:val="005D616D"/>
    <w:rPr>
      <w:szCs w:val="24"/>
    </w:rPr>
  </w:style>
  <w:style w:type="character" w:styleId="ac">
    <w:name w:val="annotation reference"/>
    <w:basedOn w:val="a0"/>
    <w:rsid w:val="005D616D"/>
    <w:rPr>
      <w:sz w:val="21"/>
      <w:szCs w:val="21"/>
    </w:rPr>
  </w:style>
  <w:style w:type="paragraph" w:styleId="ad">
    <w:name w:val="Balloon Text"/>
    <w:basedOn w:val="a"/>
    <w:link w:val="ae"/>
    <w:uiPriority w:val="99"/>
    <w:semiHidden/>
    <w:unhideWhenUsed/>
    <w:rsid w:val="005D616D"/>
    <w:rPr>
      <w:sz w:val="18"/>
      <w:szCs w:val="18"/>
    </w:rPr>
  </w:style>
  <w:style w:type="character" w:customStyle="1" w:styleId="ae">
    <w:name w:val="批注框文本 字符"/>
    <w:basedOn w:val="a0"/>
    <w:link w:val="ad"/>
    <w:uiPriority w:val="99"/>
    <w:semiHidden/>
    <w:rsid w:val="005D616D"/>
    <w:rPr>
      <w:sz w:val="18"/>
      <w:szCs w:val="18"/>
    </w:rPr>
  </w:style>
  <w:style w:type="paragraph" w:styleId="af">
    <w:name w:val="annotation subject"/>
    <w:basedOn w:val="aa"/>
    <w:next w:val="aa"/>
    <w:link w:val="af0"/>
    <w:uiPriority w:val="99"/>
    <w:semiHidden/>
    <w:unhideWhenUsed/>
    <w:rsid w:val="008B7CEC"/>
    <w:rPr>
      <w:b/>
      <w:bCs/>
      <w:szCs w:val="22"/>
    </w:rPr>
  </w:style>
  <w:style w:type="character" w:customStyle="1" w:styleId="af0">
    <w:name w:val="批注主题 字符"/>
    <w:basedOn w:val="ab"/>
    <w:link w:val="af"/>
    <w:uiPriority w:val="99"/>
    <w:semiHidden/>
    <w:rsid w:val="008B7CEC"/>
    <w:rPr>
      <w:b/>
      <w:bCs/>
      <w:szCs w:val="24"/>
    </w:rPr>
  </w:style>
  <w:style w:type="character" w:styleId="af1">
    <w:name w:val="FollowedHyperlink"/>
    <w:basedOn w:val="a0"/>
    <w:uiPriority w:val="99"/>
    <w:semiHidden/>
    <w:unhideWhenUsed/>
    <w:rsid w:val="004A6E66"/>
    <w:rPr>
      <w:color w:val="954F72" w:themeColor="followedHyperlink"/>
      <w:u w:val="single"/>
    </w:rPr>
  </w:style>
  <w:style w:type="table" w:styleId="5-4">
    <w:name w:val="List Table 5 Dark Accent 4"/>
    <w:basedOn w:val="a1"/>
    <w:uiPriority w:val="50"/>
    <w:rsid w:val="00C47087"/>
    <w:rPr>
      <w:color w:val="FFFFFF" w:themeColor="background1"/>
    </w:rPr>
    <w:tblPr>
      <w:tblStyleRowBandSize w:val="1"/>
      <w:tblStyleColBandSize w:val="1"/>
      <w:tblBorders>
        <w:top w:val="single" w:sz="24" w:space="0" w:color="FFC000" w:themeColor="accent4"/>
        <w:left w:val="single" w:sz="24" w:space="0" w:color="FFC000" w:themeColor="accent4"/>
        <w:bottom w:val="single" w:sz="24" w:space="0" w:color="FFC000" w:themeColor="accent4"/>
        <w:right w:val="single" w:sz="24" w:space="0" w:color="FFC000" w:themeColor="accent4"/>
      </w:tblBorders>
    </w:tblPr>
    <w:tcPr>
      <w:shd w:val="clear" w:color="auto" w:fill="FFC000" w:themeFill="accent4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emf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oleObject" Target="embeddings/oleObject2.bin"/><Relationship Id="rId24" Type="http://schemas.microsoft.com/office/2011/relationships/people" Target="people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fontTable" Target="fontTable.xml"/><Relationship Id="rId10" Type="http://schemas.openxmlformats.org/officeDocument/2006/relationships/image" Target="media/image3.emf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oleObject" Target="embeddings/oleObject1.bin"/><Relationship Id="rId14" Type="http://schemas.openxmlformats.org/officeDocument/2006/relationships/image" Target="media/image6.png"/><Relationship Id="rId22" Type="http://schemas.openxmlformats.org/officeDocument/2006/relationships/image" Target="media/image14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452DE4B-3227-41A2-A524-1A1F1CAA77A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795</TotalTime>
  <Pages>15</Pages>
  <Words>566</Words>
  <Characters>3230</Characters>
  <Application>Microsoft Office Word</Application>
  <DocSecurity>0</DocSecurity>
  <Lines>26</Lines>
  <Paragraphs>7</Paragraphs>
  <ScaleCrop>false</ScaleCrop>
  <Company/>
  <LinksUpToDate>false</LinksUpToDate>
  <CharactersWithSpaces>3789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1751</cp:revision>
  <dcterms:created xsi:type="dcterms:W3CDTF">2019-04-23T02:47:00Z</dcterms:created>
  <dcterms:modified xsi:type="dcterms:W3CDTF">2019-05-08T07:10:00Z</dcterms:modified>
</cp:coreProperties>
</file>